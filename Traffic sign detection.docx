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1E07D2C" w14:textId="77777777" w:rsidR="005334D0" w:rsidRDefault="005334D0" w:rsidP="005334D0">
      <w:pPr>
        <w:jc w:val="center"/>
      </w:pPr>
    </w:p>
    <w:p w14:paraId="5C2ED474" w14:textId="77777777" w:rsidR="005334D0" w:rsidRDefault="005334D0" w:rsidP="005334D0">
      <w:pPr>
        <w:keepNext/>
        <w:spacing w:before="240" w:after="60"/>
        <w:jc w:val="center"/>
        <w:outlineLvl w:val="0"/>
        <w:rPr>
          <w:rFonts w:ascii="Times New Roman" w:hAnsi="Times New Roman"/>
          <w:b/>
          <w:bCs/>
          <w:spacing w:val="0"/>
          <w:kern w:val="32"/>
          <w:szCs w:val="24"/>
          <w:lang w:val="en-GB" w:eastAsia="en-GB"/>
        </w:rPr>
      </w:pPr>
      <w:bookmarkStart w:id="0" w:name="_Toc154502929"/>
      <w:bookmarkStart w:id="1" w:name="_Toc154503839"/>
      <w:bookmarkStart w:id="2" w:name="_Toc154504915"/>
      <w:bookmarkStart w:id="3" w:name="_Toc154583168"/>
      <w:bookmarkStart w:id="4" w:name="_Toc154583255"/>
      <w:bookmarkStart w:id="5" w:name="_Toc154583319"/>
      <w:bookmarkStart w:id="6" w:name="_Toc154583447"/>
      <w:bookmarkStart w:id="7" w:name="_Toc154704039"/>
      <w:bookmarkStart w:id="8" w:name="_Toc154748185"/>
      <w:bookmarkStart w:id="9" w:name="_Toc154748271"/>
      <w:r>
        <w:rPr>
          <w:noProof/>
        </w:rPr>
        <w:drawing>
          <wp:anchor distT="0" distB="0" distL="114300" distR="114300" simplePos="0" relativeHeight="251658240" behindDoc="0" locked="0" layoutInCell="1" allowOverlap="1" wp14:anchorId="6ABA2A85" wp14:editId="2020CC18">
            <wp:simplePos x="0" y="0"/>
            <wp:positionH relativeFrom="margin">
              <wp:align>center</wp:align>
            </wp:positionH>
            <wp:positionV relativeFrom="paragraph">
              <wp:posOffset>34925</wp:posOffset>
            </wp:positionV>
            <wp:extent cx="765810" cy="848708"/>
            <wp:effectExtent l="0" t="0" r="0" b="8890"/>
            <wp:wrapThrough wrapText="bothSides">
              <wp:wrapPolygon edited="0">
                <wp:start x="0" y="0"/>
                <wp:lineTo x="0" y="21341"/>
                <wp:lineTo x="20955" y="21341"/>
                <wp:lineTo x="20955" y="0"/>
                <wp:lineTo x="0" y="0"/>
              </wp:wrapPolygon>
            </wp:wrapThrough>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765810" cy="848708"/>
                    </a:xfrm>
                    <a:prstGeom prst="rect">
                      <a:avLst/>
                    </a:prstGeom>
                  </pic:spPr>
                </pic:pic>
              </a:graphicData>
            </a:graphic>
          </wp:anchor>
        </w:drawing>
      </w:r>
      <w:bookmarkEnd w:id="0"/>
      <w:bookmarkEnd w:id="1"/>
      <w:bookmarkEnd w:id="2"/>
      <w:bookmarkEnd w:id="3"/>
      <w:bookmarkEnd w:id="4"/>
      <w:bookmarkEnd w:id="5"/>
      <w:bookmarkEnd w:id="6"/>
      <w:bookmarkEnd w:id="7"/>
      <w:bookmarkEnd w:id="8"/>
      <w:bookmarkEnd w:id="9"/>
    </w:p>
    <w:p w14:paraId="0B994D52" w14:textId="77777777" w:rsidR="005334D0" w:rsidRDefault="005334D0" w:rsidP="005334D0">
      <w:pPr>
        <w:pStyle w:val="a5"/>
        <w:jc w:val="center"/>
        <w:rPr>
          <w:rFonts w:ascii="Lucida Calligraphy" w:hAnsi="Lucida Calligraphy"/>
          <w:bCs/>
          <w:sz w:val="16"/>
          <w:szCs w:val="16"/>
        </w:rPr>
      </w:pPr>
    </w:p>
    <w:p w14:paraId="1337FAD7" w14:textId="77777777" w:rsidR="005334D0" w:rsidRDefault="005334D0" w:rsidP="005334D0">
      <w:pPr>
        <w:pStyle w:val="a5"/>
        <w:jc w:val="center"/>
        <w:rPr>
          <w:rFonts w:ascii="Lucida Calligraphy" w:hAnsi="Lucida Calligraphy"/>
          <w:bCs/>
          <w:sz w:val="16"/>
          <w:szCs w:val="16"/>
        </w:rPr>
      </w:pPr>
    </w:p>
    <w:p w14:paraId="659EB87C" w14:textId="77777777" w:rsidR="005334D0" w:rsidRDefault="005334D0" w:rsidP="005334D0">
      <w:pPr>
        <w:pStyle w:val="a5"/>
        <w:jc w:val="center"/>
        <w:rPr>
          <w:rFonts w:ascii="Lucida Calligraphy" w:hAnsi="Lucida Calligraphy"/>
          <w:bCs/>
          <w:sz w:val="16"/>
          <w:szCs w:val="16"/>
        </w:rPr>
      </w:pPr>
    </w:p>
    <w:p w14:paraId="15185799" w14:textId="77777777" w:rsidR="005334D0" w:rsidRDefault="005334D0" w:rsidP="005334D0">
      <w:pPr>
        <w:pStyle w:val="a5"/>
        <w:jc w:val="center"/>
        <w:rPr>
          <w:rFonts w:ascii="Lucida Calligraphy" w:hAnsi="Lucida Calligraphy"/>
          <w:bCs/>
          <w:sz w:val="16"/>
          <w:szCs w:val="16"/>
        </w:rPr>
      </w:pPr>
    </w:p>
    <w:p w14:paraId="61E5474C" w14:textId="77777777" w:rsidR="005334D0" w:rsidRPr="0008013B" w:rsidRDefault="005334D0" w:rsidP="005334D0">
      <w:pPr>
        <w:pStyle w:val="a5"/>
        <w:jc w:val="center"/>
        <w:rPr>
          <w:rFonts w:ascii="Lucida Calligraphy" w:hAnsi="Lucida Calligraphy"/>
          <w:bCs/>
          <w:sz w:val="16"/>
          <w:szCs w:val="16"/>
        </w:rPr>
      </w:pPr>
      <w:r w:rsidRPr="0008013B">
        <w:rPr>
          <w:rFonts w:ascii="Lucida Calligraphy" w:hAnsi="Lucida Calligraphy"/>
          <w:bCs/>
          <w:sz w:val="16"/>
          <w:szCs w:val="16"/>
        </w:rPr>
        <w:t xml:space="preserve"> (Vision for </w:t>
      </w:r>
      <w:r>
        <w:rPr>
          <w:rFonts w:ascii="Lucida Calligraphy" w:hAnsi="Lucida Calligraphy"/>
          <w:bCs/>
          <w:sz w:val="16"/>
          <w:szCs w:val="16"/>
        </w:rPr>
        <w:t>the Future</w:t>
      </w:r>
      <w:r w:rsidRPr="0008013B">
        <w:rPr>
          <w:rFonts w:ascii="Lucida Calligraphy" w:hAnsi="Lucida Calligraphy"/>
          <w:bCs/>
          <w:sz w:val="16"/>
          <w:szCs w:val="16"/>
        </w:rPr>
        <w:t>)</w:t>
      </w:r>
    </w:p>
    <w:p w14:paraId="33ED09B9" w14:textId="77777777" w:rsidR="005334D0" w:rsidRPr="00721268" w:rsidRDefault="005334D0" w:rsidP="005334D0">
      <w:pPr>
        <w:pStyle w:val="a5"/>
        <w:spacing w:before="120"/>
        <w:jc w:val="center"/>
        <w:rPr>
          <w:b/>
          <w:sz w:val="24"/>
          <w:szCs w:val="28"/>
        </w:rPr>
      </w:pPr>
      <w:r w:rsidRPr="00721268">
        <w:rPr>
          <w:b/>
          <w:sz w:val="24"/>
          <w:szCs w:val="28"/>
        </w:rPr>
        <w:t>College of Arts and Applied Sciences</w:t>
      </w:r>
    </w:p>
    <w:p w14:paraId="279AD341" w14:textId="77777777" w:rsidR="005334D0" w:rsidRDefault="005334D0" w:rsidP="005334D0">
      <w:pPr>
        <w:pStyle w:val="a5"/>
        <w:spacing w:before="120"/>
        <w:jc w:val="center"/>
        <w:rPr>
          <w:b/>
          <w:sz w:val="24"/>
          <w:szCs w:val="28"/>
        </w:rPr>
      </w:pPr>
      <w:r w:rsidRPr="00721268">
        <w:rPr>
          <w:b/>
          <w:sz w:val="24"/>
          <w:szCs w:val="28"/>
        </w:rPr>
        <w:t>Department of Computer Science</w:t>
      </w:r>
    </w:p>
    <w:p w14:paraId="79A71E4E" w14:textId="77777777" w:rsidR="005334D0" w:rsidRDefault="005334D0" w:rsidP="005334D0">
      <w:pPr>
        <w:pStyle w:val="a5"/>
        <w:spacing w:before="120"/>
        <w:jc w:val="center"/>
        <w:rPr>
          <w:b/>
          <w:sz w:val="24"/>
          <w:szCs w:val="28"/>
        </w:rPr>
      </w:pPr>
    </w:p>
    <w:p w14:paraId="1B42914C" w14:textId="77777777" w:rsidR="00BA23FA" w:rsidRDefault="005334D0" w:rsidP="00BA23FA">
      <w:pPr>
        <w:pStyle w:val="a5"/>
        <w:spacing w:before="120"/>
        <w:jc w:val="center"/>
        <w:rPr>
          <w:rFonts w:ascii="Times New Roman" w:hAnsi="Times New Roman"/>
          <w:b/>
          <w:bCs/>
          <w:kern w:val="32"/>
          <w:sz w:val="24"/>
          <w:szCs w:val="24"/>
          <w:lang w:val="en-GB" w:eastAsia="en-GB"/>
        </w:rPr>
      </w:pPr>
      <w:r w:rsidRPr="00721268">
        <w:rPr>
          <w:rFonts w:ascii="Times New Roman" w:hAnsi="Times New Roman"/>
          <w:b/>
          <w:bCs/>
          <w:kern w:val="32"/>
          <w:sz w:val="24"/>
          <w:szCs w:val="24"/>
          <w:lang w:val="en-GB" w:eastAsia="en-GB"/>
        </w:rPr>
        <w:t>CMPS 449 – Final Year Project I</w:t>
      </w:r>
    </w:p>
    <w:p w14:paraId="63CCC6EE" w14:textId="77777777" w:rsidR="005334D0" w:rsidRPr="00BA23FA" w:rsidRDefault="00D256C5" w:rsidP="00BA23FA">
      <w:pPr>
        <w:pStyle w:val="a5"/>
        <w:spacing w:before="120"/>
        <w:jc w:val="center"/>
        <w:rPr>
          <w:rFonts w:ascii="Times New Roman" w:hAnsi="Times New Roman"/>
          <w:b/>
          <w:bCs/>
          <w:kern w:val="32"/>
          <w:sz w:val="24"/>
          <w:szCs w:val="24"/>
          <w:lang w:val="en-GB" w:eastAsia="en-GB"/>
        </w:rPr>
      </w:pPr>
      <w:r w:rsidRPr="00D256C5">
        <w:rPr>
          <w:rFonts w:ascii="Times New Roman" w:hAnsi="Times New Roman"/>
          <w:b/>
          <w:bCs/>
          <w:kern w:val="32"/>
          <w:szCs w:val="24"/>
          <w:lang w:val="en-GB" w:eastAsia="en-GB"/>
        </w:rPr>
        <w:t xml:space="preserve">Traffic Sign Detection </w:t>
      </w:r>
    </w:p>
    <w:p w14:paraId="41F88CC0" w14:textId="77777777" w:rsidR="005334D0" w:rsidRPr="003A51F2" w:rsidRDefault="005334D0" w:rsidP="005334D0">
      <w:pPr>
        <w:keepNext/>
        <w:spacing w:before="240" w:after="60"/>
        <w:jc w:val="center"/>
        <w:outlineLvl w:val="0"/>
        <w:rPr>
          <w:rFonts w:ascii="Times New Roman" w:hAnsi="Times New Roman"/>
          <w:bCs/>
          <w:spacing w:val="0"/>
          <w:kern w:val="32"/>
          <w:szCs w:val="24"/>
          <w:lang w:val="en-GB" w:eastAsia="en-GB"/>
        </w:rPr>
      </w:pPr>
      <w:bookmarkStart w:id="10" w:name="_Toc154502930"/>
      <w:bookmarkStart w:id="11" w:name="_Toc154503840"/>
      <w:bookmarkStart w:id="12" w:name="_Toc154504916"/>
      <w:bookmarkStart w:id="13" w:name="_Toc154583169"/>
      <w:bookmarkStart w:id="14" w:name="_Toc154583256"/>
      <w:bookmarkStart w:id="15" w:name="_Toc154583320"/>
      <w:bookmarkStart w:id="16" w:name="_Toc154583448"/>
      <w:bookmarkStart w:id="17" w:name="_Toc154704040"/>
      <w:bookmarkStart w:id="18" w:name="_Toc154748186"/>
      <w:bookmarkStart w:id="19" w:name="_Toc154748272"/>
      <w:r w:rsidRPr="003A51F2">
        <w:rPr>
          <w:rFonts w:ascii="Times New Roman" w:hAnsi="Times New Roman"/>
          <w:bCs/>
          <w:spacing w:val="0"/>
          <w:kern w:val="32"/>
          <w:szCs w:val="24"/>
          <w:lang w:val="en-GB" w:eastAsia="en-GB"/>
        </w:rPr>
        <w:t>By</w:t>
      </w:r>
      <w:bookmarkEnd w:id="10"/>
      <w:bookmarkEnd w:id="11"/>
      <w:bookmarkEnd w:id="12"/>
      <w:bookmarkEnd w:id="13"/>
      <w:bookmarkEnd w:id="14"/>
      <w:bookmarkEnd w:id="15"/>
      <w:bookmarkEnd w:id="16"/>
      <w:bookmarkEnd w:id="17"/>
      <w:bookmarkEnd w:id="18"/>
      <w:bookmarkEnd w:id="19"/>
    </w:p>
    <w:tbl>
      <w:tblPr>
        <w:tblStyle w:val="a4"/>
        <w:tblW w:w="6520" w:type="dxa"/>
        <w:tblInd w:w="14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10"/>
        <w:gridCol w:w="4110"/>
      </w:tblGrid>
      <w:tr w:rsidR="005334D0" w14:paraId="6AB4C293" w14:textId="77777777" w:rsidTr="00BA23FA">
        <w:tc>
          <w:tcPr>
            <w:tcW w:w="2410" w:type="dxa"/>
          </w:tcPr>
          <w:p w14:paraId="773C77FD" w14:textId="77777777" w:rsidR="005334D0" w:rsidRDefault="00951BF1" w:rsidP="00BA23FA">
            <w:pPr>
              <w:keepNext/>
              <w:spacing w:before="240" w:after="60"/>
              <w:jc w:val="left"/>
              <w:outlineLvl w:val="0"/>
              <w:rPr>
                <w:rFonts w:ascii="Times New Roman" w:hAnsi="Times New Roman"/>
                <w:b/>
                <w:bCs/>
                <w:spacing w:val="0"/>
                <w:kern w:val="32"/>
                <w:szCs w:val="24"/>
                <w:lang w:val="en-GB" w:eastAsia="en-GB"/>
              </w:rPr>
            </w:pPr>
            <w:bookmarkStart w:id="20" w:name="_Toc154502931"/>
            <w:bookmarkStart w:id="21" w:name="_Toc154503841"/>
            <w:bookmarkStart w:id="22" w:name="_Toc154504917"/>
            <w:bookmarkStart w:id="23" w:name="_Toc154583170"/>
            <w:bookmarkStart w:id="24" w:name="_Toc154583257"/>
            <w:bookmarkStart w:id="25" w:name="_Toc154583321"/>
            <w:bookmarkStart w:id="26" w:name="_Toc154583449"/>
            <w:bookmarkStart w:id="27" w:name="_Toc154704041"/>
            <w:bookmarkStart w:id="28" w:name="_Toc154748187"/>
            <w:bookmarkStart w:id="29" w:name="_Toc154748273"/>
            <w:r>
              <w:rPr>
                <w:rFonts w:ascii="Times New Roman" w:hAnsi="Times New Roman"/>
                <w:b/>
                <w:bCs/>
                <w:spacing w:val="0"/>
                <w:kern w:val="32"/>
                <w:szCs w:val="24"/>
                <w:lang w:val="en-GB" w:eastAsia="en-GB"/>
              </w:rPr>
              <w:t>201910113</w:t>
            </w:r>
            <w:bookmarkEnd w:id="20"/>
            <w:bookmarkEnd w:id="21"/>
            <w:bookmarkEnd w:id="22"/>
            <w:bookmarkEnd w:id="23"/>
            <w:bookmarkEnd w:id="24"/>
            <w:bookmarkEnd w:id="25"/>
            <w:bookmarkEnd w:id="26"/>
            <w:bookmarkEnd w:id="27"/>
            <w:bookmarkEnd w:id="28"/>
            <w:bookmarkEnd w:id="29"/>
          </w:p>
          <w:p w14:paraId="65D427BC" w14:textId="77777777" w:rsidR="00951BF1" w:rsidRDefault="00EF2284" w:rsidP="00BA23FA">
            <w:pPr>
              <w:keepNext/>
              <w:spacing w:before="240" w:after="60"/>
              <w:jc w:val="left"/>
              <w:outlineLvl w:val="0"/>
              <w:rPr>
                <w:rFonts w:ascii="Times New Roman" w:hAnsi="Times New Roman"/>
                <w:b/>
                <w:bCs/>
                <w:spacing w:val="0"/>
                <w:kern w:val="32"/>
                <w:szCs w:val="24"/>
                <w:lang w:val="en-GB" w:eastAsia="en-GB"/>
              </w:rPr>
            </w:pPr>
            <w:bookmarkStart w:id="30" w:name="_Toc154502932"/>
            <w:bookmarkStart w:id="31" w:name="_Toc154503842"/>
            <w:bookmarkStart w:id="32" w:name="_Toc154504918"/>
            <w:bookmarkStart w:id="33" w:name="_Toc154583171"/>
            <w:bookmarkStart w:id="34" w:name="_Toc154583258"/>
            <w:bookmarkStart w:id="35" w:name="_Toc154583322"/>
            <w:bookmarkStart w:id="36" w:name="_Toc154583450"/>
            <w:bookmarkStart w:id="37" w:name="_Toc154704042"/>
            <w:bookmarkStart w:id="38" w:name="_Toc154748188"/>
            <w:bookmarkStart w:id="39" w:name="_Toc154748274"/>
            <w:r>
              <w:rPr>
                <w:rFonts w:ascii="Times New Roman" w:hAnsi="Times New Roman"/>
                <w:b/>
                <w:bCs/>
                <w:spacing w:val="0"/>
                <w:kern w:val="32"/>
                <w:szCs w:val="24"/>
                <w:lang w:val="en-GB" w:eastAsia="en-GB"/>
              </w:rPr>
              <w:t>2019104</w:t>
            </w:r>
            <w:r w:rsidR="0010090D">
              <w:rPr>
                <w:rFonts w:ascii="Times New Roman" w:hAnsi="Times New Roman"/>
                <w:b/>
                <w:bCs/>
                <w:spacing w:val="0"/>
                <w:kern w:val="32"/>
                <w:szCs w:val="24"/>
                <w:lang w:val="en-GB" w:eastAsia="en-GB"/>
              </w:rPr>
              <w:t>79</w:t>
            </w:r>
            <w:bookmarkEnd w:id="30"/>
            <w:bookmarkEnd w:id="31"/>
            <w:bookmarkEnd w:id="32"/>
            <w:bookmarkEnd w:id="33"/>
            <w:bookmarkEnd w:id="34"/>
            <w:bookmarkEnd w:id="35"/>
            <w:bookmarkEnd w:id="36"/>
            <w:bookmarkEnd w:id="37"/>
            <w:bookmarkEnd w:id="38"/>
            <w:bookmarkEnd w:id="39"/>
          </w:p>
          <w:p w14:paraId="170536AF" w14:textId="77777777" w:rsidR="00915405" w:rsidRDefault="000314F0" w:rsidP="00BA23FA">
            <w:pPr>
              <w:keepNext/>
              <w:spacing w:before="240" w:after="60"/>
              <w:jc w:val="left"/>
              <w:outlineLvl w:val="0"/>
              <w:rPr>
                <w:rFonts w:ascii="Times New Roman" w:hAnsi="Times New Roman"/>
                <w:b/>
                <w:bCs/>
                <w:spacing w:val="0"/>
                <w:kern w:val="32"/>
                <w:szCs w:val="24"/>
                <w:lang w:val="en-GB" w:eastAsia="en-GB"/>
              </w:rPr>
            </w:pPr>
            <w:bookmarkStart w:id="40" w:name="_Toc154502933"/>
            <w:bookmarkStart w:id="41" w:name="_Toc154503843"/>
            <w:bookmarkStart w:id="42" w:name="_Toc154504919"/>
            <w:bookmarkStart w:id="43" w:name="_Toc154583172"/>
            <w:bookmarkStart w:id="44" w:name="_Toc154583259"/>
            <w:bookmarkStart w:id="45" w:name="_Toc154583323"/>
            <w:bookmarkStart w:id="46" w:name="_Toc154583451"/>
            <w:bookmarkStart w:id="47" w:name="_Toc154704043"/>
            <w:bookmarkStart w:id="48" w:name="_Toc154748189"/>
            <w:bookmarkStart w:id="49" w:name="_Toc154748275"/>
            <w:r>
              <w:rPr>
                <w:rFonts w:ascii="Times New Roman" w:hAnsi="Times New Roman"/>
                <w:b/>
                <w:bCs/>
                <w:spacing w:val="0"/>
                <w:kern w:val="32"/>
                <w:szCs w:val="24"/>
                <w:lang w:val="en-GB" w:eastAsia="en-GB"/>
              </w:rPr>
              <w:t>201910199</w:t>
            </w:r>
            <w:bookmarkEnd w:id="40"/>
            <w:bookmarkEnd w:id="41"/>
            <w:bookmarkEnd w:id="42"/>
            <w:bookmarkEnd w:id="43"/>
            <w:bookmarkEnd w:id="44"/>
            <w:bookmarkEnd w:id="45"/>
            <w:bookmarkEnd w:id="46"/>
            <w:bookmarkEnd w:id="47"/>
            <w:bookmarkEnd w:id="48"/>
            <w:bookmarkEnd w:id="49"/>
          </w:p>
        </w:tc>
        <w:tc>
          <w:tcPr>
            <w:tcW w:w="4110" w:type="dxa"/>
          </w:tcPr>
          <w:p w14:paraId="3E0F93D1" w14:textId="77777777" w:rsidR="005334D0" w:rsidRDefault="00951BF1" w:rsidP="00BA23FA">
            <w:pPr>
              <w:keepNext/>
              <w:spacing w:before="240" w:after="60"/>
              <w:jc w:val="left"/>
              <w:outlineLvl w:val="0"/>
              <w:rPr>
                <w:rFonts w:ascii="Times New Roman" w:hAnsi="Times New Roman"/>
                <w:b/>
                <w:bCs/>
                <w:spacing w:val="0"/>
                <w:kern w:val="32"/>
                <w:szCs w:val="24"/>
                <w:lang w:val="en-GB" w:eastAsia="en-GB"/>
              </w:rPr>
            </w:pPr>
            <w:bookmarkStart w:id="50" w:name="_Toc154502934"/>
            <w:bookmarkStart w:id="51" w:name="_Toc154503844"/>
            <w:bookmarkStart w:id="52" w:name="_Toc154504920"/>
            <w:bookmarkStart w:id="53" w:name="_Toc154583173"/>
            <w:bookmarkStart w:id="54" w:name="_Toc154583260"/>
            <w:bookmarkStart w:id="55" w:name="_Toc154583324"/>
            <w:bookmarkStart w:id="56" w:name="_Toc154583452"/>
            <w:bookmarkStart w:id="57" w:name="_Toc154704044"/>
            <w:bookmarkStart w:id="58" w:name="_Toc154748190"/>
            <w:bookmarkStart w:id="59" w:name="_Toc154748276"/>
            <w:r>
              <w:rPr>
                <w:rFonts w:ascii="Times New Roman" w:hAnsi="Times New Roman"/>
                <w:b/>
                <w:bCs/>
                <w:spacing w:val="0"/>
                <w:kern w:val="32"/>
                <w:szCs w:val="24"/>
                <w:lang w:val="en-GB" w:eastAsia="en-GB"/>
              </w:rPr>
              <w:t>Shmookh Nasser Ghawas</w:t>
            </w:r>
            <w:bookmarkEnd w:id="50"/>
            <w:bookmarkEnd w:id="51"/>
            <w:bookmarkEnd w:id="52"/>
            <w:bookmarkEnd w:id="53"/>
            <w:bookmarkEnd w:id="54"/>
            <w:bookmarkEnd w:id="55"/>
            <w:bookmarkEnd w:id="56"/>
            <w:bookmarkEnd w:id="57"/>
            <w:bookmarkEnd w:id="58"/>
            <w:bookmarkEnd w:id="59"/>
          </w:p>
          <w:p w14:paraId="76A69443" w14:textId="77777777" w:rsidR="0010090D" w:rsidRDefault="00A57553" w:rsidP="00BA23FA">
            <w:pPr>
              <w:keepNext/>
              <w:spacing w:before="240" w:after="60"/>
              <w:jc w:val="left"/>
              <w:outlineLvl w:val="0"/>
              <w:rPr>
                <w:rFonts w:ascii="Times New Roman" w:hAnsi="Times New Roman"/>
                <w:b/>
                <w:bCs/>
                <w:spacing w:val="0"/>
                <w:kern w:val="32"/>
                <w:szCs w:val="24"/>
                <w:lang w:val="en-GB" w:eastAsia="en-GB"/>
              </w:rPr>
            </w:pPr>
            <w:bookmarkStart w:id="60" w:name="_Toc154502935"/>
            <w:bookmarkStart w:id="61" w:name="_Toc154503845"/>
            <w:bookmarkStart w:id="62" w:name="_Toc154504921"/>
            <w:bookmarkStart w:id="63" w:name="_Toc154583174"/>
            <w:bookmarkStart w:id="64" w:name="_Toc154583261"/>
            <w:bookmarkStart w:id="65" w:name="_Toc154583325"/>
            <w:bookmarkStart w:id="66" w:name="_Toc154583453"/>
            <w:bookmarkStart w:id="67" w:name="_Toc154704045"/>
            <w:bookmarkStart w:id="68" w:name="_Toc154748191"/>
            <w:bookmarkStart w:id="69" w:name="_Toc154748277"/>
            <w:r>
              <w:rPr>
                <w:rFonts w:ascii="Times New Roman" w:hAnsi="Times New Roman"/>
                <w:b/>
                <w:bCs/>
                <w:spacing w:val="0"/>
                <w:kern w:val="32"/>
                <w:szCs w:val="24"/>
                <w:lang w:val="en-GB" w:eastAsia="en-GB"/>
              </w:rPr>
              <w:t>Azza Adel Bait D</w:t>
            </w:r>
            <w:r w:rsidR="00345E93">
              <w:rPr>
                <w:rFonts w:ascii="Times New Roman" w:hAnsi="Times New Roman"/>
                <w:b/>
                <w:bCs/>
                <w:spacing w:val="0"/>
                <w:kern w:val="32"/>
                <w:szCs w:val="24"/>
                <w:lang w:val="en-GB" w:eastAsia="en-GB"/>
              </w:rPr>
              <w:t>ashisha</w:t>
            </w:r>
            <w:bookmarkEnd w:id="60"/>
            <w:bookmarkEnd w:id="61"/>
            <w:bookmarkEnd w:id="62"/>
            <w:bookmarkEnd w:id="63"/>
            <w:bookmarkEnd w:id="64"/>
            <w:bookmarkEnd w:id="65"/>
            <w:bookmarkEnd w:id="66"/>
            <w:bookmarkEnd w:id="67"/>
            <w:bookmarkEnd w:id="68"/>
            <w:bookmarkEnd w:id="69"/>
          </w:p>
          <w:p w14:paraId="6F92B849" w14:textId="77777777" w:rsidR="00345E93" w:rsidRDefault="00345E93" w:rsidP="00BA23FA">
            <w:pPr>
              <w:keepNext/>
              <w:spacing w:before="240" w:after="60"/>
              <w:jc w:val="left"/>
              <w:outlineLvl w:val="0"/>
              <w:rPr>
                <w:rFonts w:ascii="Times New Roman" w:hAnsi="Times New Roman"/>
                <w:b/>
                <w:bCs/>
                <w:spacing w:val="0"/>
                <w:kern w:val="32"/>
                <w:szCs w:val="24"/>
                <w:lang w:val="en-GB" w:eastAsia="en-GB"/>
              </w:rPr>
            </w:pPr>
            <w:bookmarkStart w:id="70" w:name="_Toc154502936"/>
            <w:bookmarkStart w:id="71" w:name="_Toc154503846"/>
            <w:bookmarkStart w:id="72" w:name="_Toc154504922"/>
            <w:bookmarkStart w:id="73" w:name="_Toc154583175"/>
            <w:bookmarkStart w:id="74" w:name="_Toc154583262"/>
            <w:bookmarkStart w:id="75" w:name="_Toc154583326"/>
            <w:bookmarkStart w:id="76" w:name="_Toc154583454"/>
            <w:bookmarkStart w:id="77" w:name="_Toc154704046"/>
            <w:bookmarkStart w:id="78" w:name="_Toc154748192"/>
            <w:bookmarkStart w:id="79" w:name="_Toc154748278"/>
            <w:r>
              <w:rPr>
                <w:rFonts w:ascii="Times New Roman" w:hAnsi="Times New Roman"/>
                <w:b/>
                <w:bCs/>
                <w:spacing w:val="0"/>
                <w:kern w:val="32"/>
                <w:szCs w:val="24"/>
                <w:lang w:val="en-GB" w:eastAsia="en-GB"/>
              </w:rPr>
              <w:t xml:space="preserve">Shamukh Abu Baker </w:t>
            </w:r>
            <w:r w:rsidR="007B3909">
              <w:rPr>
                <w:rFonts w:ascii="Times New Roman" w:hAnsi="Times New Roman"/>
                <w:b/>
                <w:bCs/>
                <w:spacing w:val="0"/>
                <w:kern w:val="32"/>
                <w:szCs w:val="24"/>
                <w:lang w:val="en-GB" w:eastAsia="en-GB"/>
              </w:rPr>
              <w:t>Al</w:t>
            </w:r>
            <w:r w:rsidR="00E174DF">
              <w:rPr>
                <w:rFonts w:ascii="Times New Roman" w:hAnsi="Times New Roman"/>
                <w:b/>
                <w:bCs/>
                <w:spacing w:val="0"/>
                <w:kern w:val="32"/>
                <w:szCs w:val="24"/>
                <w:lang w:val="en-GB" w:eastAsia="en-GB"/>
              </w:rPr>
              <w:t>faqih Alh</w:t>
            </w:r>
            <w:r w:rsidR="00915405">
              <w:rPr>
                <w:rFonts w:ascii="Times New Roman" w:hAnsi="Times New Roman"/>
                <w:b/>
                <w:bCs/>
                <w:spacing w:val="0"/>
                <w:kern w:val="32"/>
                <w:szCs w:val="24"/>
                <w:lang w:val="en-GB" w:eastAsia="en-GB"/>
              </w:rPr>
              <w:t>amiri</w:t>
            </w:r>
            <w:bookmarkEnd w:id="70"/>
            <w:bookmarkEnd w:id="71"/>
            <w:bookmarkEnd w:id="72"/>
            <w:bookmarkEnd w:id="73"/>
            <w:bookmarkEnd w:id="74"/>
            <w:bookmarkEnd w:id="75"/>
            <w:bookmarkEnd w:id="76"/>
            <w:bookmarkEnd w:id="77"/>
            <w:bookmarkEnd w:id="78"/>
            <w:bookmarkEnd w:id="79"/>
          </w:p>
        </w:tc>
      </w:tr>
    </w:tbl>
    <w:p w14:paraId="33997D8F" w14:textId="77777777" w:rsidR="005334D0" w:rsidRPr="003A51F2" w:rsidRDefault="005334D0" w:rsidP="005334D0">
      <w:pPr>
        <w:keepNext/>
        <w:spacing w:before="240" w:after="60"/>
        <w:jc w:val="center"/>
        <w:outlineLvl w:val="0"/>
        <w:rPr>
          <w:rFonts w:ascii="Times New Roman" w:hAnsi="Times New Roman"/>
          <w:bCs/>
          <w:spacing w:val="0"/>
          <w:kern w:val="32"/>
          <w:szCs w:val="24"/>
          <w:lang w:val="en-GB" w:eastAsia="en-GB"/>
        </w:rPr>
      </w:pPr>
    </w:p>
    <w:p w14:paraId="2272AFF7" w14:textId="77777777" w:rsidR="005334D0" w:rsidRPr="003A51F2" w:rsidRDefault="005334D0" w:rsidP="005334D0">
      <w:pPr>
        <w:keepNext/>
        <w:spacing w:before="240" w:after="60"/>
        <w:jc w:val="center"/>
        <w:outlineLvl w:val="0"/>
        <w:rPr>
          <w:rFonts w:ascii="Times New Roman" w:hAnsi="Times New Roman"/>
          <w:bCs/>
          <w:spacing w:val="0"/>
          <w:kern w:val="32"/>
          <w:sz w:val="32"/>
          <w:szCs w:val="32"/>
          <w:lang w:val="en-GB" w:eastAsia="en-GB"/>
        </w:rPr>
      </w:pPr>
    </w:p>
    <w:p w14:paraId="24D5687B" w14:textId="77777777" w:rsidR="005334D0" w:rsidRPr="003A51F2" w:rsidRDefault="005334D0" w:rsidP="005334D0">
      <w:pPr>
        <w:keepNext/>
        <w:spacing w:before="240" w:after="60"/>
        <w:jc w:val="center"/>
        <w:outlineLvl w:val="0"/>
        <w:rPr>
          <w:rFonts w:ascii="Times New Roman" w:hAnsi="Times New Roman"/>
          <w:b/>
          <w:bCs/>
          <w:spacing w:val="0"/>
          <w:kern w:val="32"/>
          <w:szCs w:val="24"/>
          <w:lang w:val="en-GB" w:eastAsia="en-GB"/>
        </w:rPr>
      </w:pPr>
      <w:bookmarkStart w:id="80" w:name="_Toc154502937"/>
      <w:bookmarkStart w:id="81" w:name="_Toc154503847"/>
      <w:bookmarkStart w:id="82" w:name="_Toc154504923"/>
      <w:bookmarkStart w:id="83" w:name="_Toc154583176"/>
      <w:bookmarkStart w:id="84" w:name="_Toc154583263"/>
      <w:bookmarkStart w:id="85" w:name="_Toc154583327"/>
      <w:bookmarkStart w:id="86" w:name="_Toc154583455"/>
      <w:bookmarkStart w:id="87" w:name="_Toc154704047"/>
      <w:bookmarkStart w:id="88" w:name="_Toc154748193"/>
      <w:bookmarkStart w:id="89" w:name="_Toc154748279"/>
      <w:r>
        <w:rPr>
          <w:rFonts w:ascii="Times New Roman" w:hAnsi="Times New Roman"/>
          <w:b/>
          <w:bCs/>
          <w:spacing w:val="0"/>
          <w:kern w:val="32"/>
          <w:szCs w:val="24"/>
          <w:lang w:val="en-GB" w:eastAsia="en-GB"/>
        </w:rPr>
        <w:t>Final Year Project Proposal</w:t>
      </w:r>
      <w:r w:rsidRPr="003A51F2">
        <w:rPr>
          <w:rFonts w:ascii="Times New Roman" w:hAnsi="Times New Roman"/>
          <w:b/>
          <w:bCs/>
          <w:spacing w:val="0"/>
          <w:kern w:val="32"/>
          <w:szCs w:val="24"/>
          <w:lang w:val="en-GB" w:eastAsia="en-GB"/>
        </w:rPr>
        <w:t xml:space="preserve"> Submitted to the College of Arts and Applied Sciences, Dhofar University, in Fulfilment of the Requirement for the Degree of</w:t>
      </w:r>
      <w:bookmarkEnd w:id="80"/>
      <w:bookmarkEnd w:id="81"/>
      <w:bookmarkEnd w:id="82"/>
      <w:bookmarkEnd w:id="83"/>
      <w:bookmarkEnd w:id="84"/>
      <w:bookmarkEnd w:id="85"/>
      <w:bookmarkEnd w:id="86"/>
      <w:bookmarkEnd w:id="87"/>
      <w:bookmarkEnd w:id="88"/>
      <w:bookmarkEnd w:id="89"/>
    </w:p>
    <w:p w14:paraId="2A15F0AE" w14:textId="77777777" w:rsidR="005334D0" w:rsidRPr="003A51F2" w:rsidRDefault="005334D0" w:rsidP="005334D0">
      <w:pPr>
        <w:keepNext/>
        <w:spacing w:before="240" w:after="60"/>
        <w:jc w:val="center"/>
        <w:outlineLvl w:val="0"/>
        <w:rPr>
          <w:rFonts w:ascii="Times New Roman" w:hAnsi="Times New Roman"/>
          <w:b/>
          <w:bCs/>
          <w:spacing w:val="0"/>
          <w:kern w:val="32"/>
          <w:szCs w:val="24"/>
          <w:lang w:val="en-GB" w:eastAsia="en-GB"/>
        </w:rPr>
      </w:pPr>
      <w:bookmarkStart w:id="90" w:name="_Toc154502938"/>
      <w:bookmarkStart w:id="91" w:name="_Toc154503848"/>
      <w:bookmarkStart w:id="92" w:name="_Toc154504924"/>
      <w:bookmarkStart w:id="93" w:name="_Toc154583177"/>
      <w:bookmarkStart w:id="94" w:name="_Toc154583264"/>
      <w:bookmarkStart w:id="95" w:name="_Toc154583328"/>
      <w:bookmarkStart w:id="96" w:name="_Toc154583456"/>
      <w:bookmarkStart w:id="97" w:name="_Toc154704048"/>
      <w:bookmarkStart w:id="98" w:name="_Toc154748194"/>
      <w:bookmarkStart w:id="99" w:name="_Toc154748280"/>
      <w:r>
        <w:rPr>
          <w:rFonts w:ascii="Times New Roman" w:hAnsi="Times New Roman"/>
          <w:b/>
          <w:bCs/>
          <w:spacing w:val="0"/>
          <w:kern w:val="32"/>
          <w:szCs w:val="24"/>
          <w:lang w:val="en-GB" w:eastAsia="en-GB"/>
        </w:rPr>
        <w:t>Bachelor</w:t>
      </w:r>
      <w:r w:rsidRPr="003A51F2">
        <w:rPr>
          <w:rFonts w:ascii="Times New Roman" w:hAnsi="Times New Roman"/>
          <w:b/>
          <w:bCs/>
          <w:spacing w:val="0"/>
          <w:kern w:val="32"/>
          <w:szCs w:val="24"/>
          <w:lang w:val="en-GB" w:eastAsia="en-GB"/>
        </w:rPr>
        <w:t xml:space="preserve"> of Science in </w:t>
      </w:r>
      <w:r>
        <w:rPr>
          <w:rFonts w:ascii="Times New Roman" w:hAnsi="Times New Roman"/>
          <w:b/>
          <w:bCs/>
          <w:spacing w:val="0"/>
          <w:kern w:val="32"/>
          <w:szCs w:val="24"/>
          <w:lang w:val="en-GB" w:eastAsia="en-GB"/>
        </w:rPr>
        <w:t>Computer Science</w:t>
      </w:r>
      <w:bookmarkEnd w:id="90"/>
      <w:bookmarkEnd w:id="91"/>
      <w:bookmarkEnd w:id="92"/>
      <w:bookmarkEnd w:id="93"/>
      <w:bookmarkEnd w:id="94"/>
      <w:bookmarkEnd w:id="95"/>
      <w:bookmarkEnd w:id="96"/>
      <w:bookmarkEnd w:id="97"/>
      <w:bookmarkEnd w:id="98"/>
      <w:bookmarkEnd w:id="99"/>
    </w:p>
    <w:p w14:paraId="26BF0D51" w14:textId="77777777" w:rsidR="005334D0" w:rsidRPr="003A51F2" w:rsidRDefault="005334D0" w:rsidP="005334D0">
      <w:pPr>
        <w:keepNext/>
        <w:spacing w:before="240" w:after="60"/>
        <w:jc w:val="center"/>
        <w:outlineLvl w:val="0"/>
        <w:rPr>
          <w:rFonts w:ascii="Times New Roman" w:hAnsi="Times New Roman"/>
          <w:b/>
          <w:bCs/>
          <w:spacing w:val="0"/>
          <w:kern w:val="32"/>
          <w:szCs w:val="24"/>
          <w:lang w:val="en-GB" w:eastAsia="en-GB"/>
        </w:rPr>
      </w:pPr>
    </w:p>
    <w:p w14:paraId="0A6EA88E" w14:textId="77777777" w:rsidR="005334D0" w:rsidRDefault="00BA23FA" w:rsidP="005334D0">
      <w:pPr>
        <w:keepNext/>
        <w:spacing w:before="240" w:after="60"/>
        <w:jc w:val="center"/>
        <w:outlineLvl w:val="0"/>
        <w:rPr>
          <w:rFonts w:ascii="Times New Roman" w:hAnsi="Times New Roman"/>
          <w:b/>
          <w:bCs/>
          <w:spacing w:val="0"/>
          <w:kern w:val="32"/>
          <w:szCs w:val="24"/>
          <w:lang w:val="en-GB" w:eastAsia="en-GB"/>
        </w:rPr>
      </w:pPr>
      <w:bookmarkStart w:id="100" w:name="_Toc154502939"/>
      <w:bookmarkStart w:id="101" w:name="_Toc154503849"/>
      <w:bookmarkStart w:id="102" w:name="_Toc154504925"/>
      <w:bookmarkStart w:id="103" w:name="_Toc154583178"/>
      <w:bookmarkStart w:id="104" w:name="_Toc154583265"/>
      <w:bookmarkStart w:id="105" w:name="_Toc154583329"/>
      <w:bookmarkStart w:id="106" w:name="_Toc154583457"/>
      <w:bookmarkStart w:id="107" w:name="_Toc154704049"/>
      <w:bookmarkStart w:id="108" w:name="_Toc154748195"/>
      <w:bookmarkStart w:id="109" w:name="_Toc154748281"/>
      <w:r>
        <w:rPr>
          <w:rFonts w:ascii="Times New Roman" w:hAnsi="Times New Roman"/>
          <w:b/>
          <w:bCs/>
          <w:spacing w:val="0"/>
          <w:kern w:val="32"/>
          <w:szCs w:val="24"/>
          <w:lang w:val="en-GB" w:eastAsia="en-GB"/>
        </w:rPr>
        <w:t>Dec Jan</w:t>
      </w:r>
      <w:r w:rsidR="005334D0">
        <w:rPr>
          <w:rFonts w:ascii="Times New Roman" w:hAnsi="Times New Roman"/>
          <w:b/>
          <w:bCs/>
          <w:spacing w:val="0"/>
          <w:kern w:val="32"/>
          <w:szCs w:val="24"/>
          <w:lang w:val="en-GB" w:eastAsia="en-GB"/>
        </w:rPr>
        <w:t>-</w:t>
      </w:r>
      <w:r w:rsidR="008E4A6C">
        <w:rPr>
          <w:rFonts w:ascii="Times New Roman" w:hAnsi="Times New Roman"/>
          <w:b/>
          <w:bCs/>
          <w:spacing w:val="0"/>
          <w:kern w:val="32"/>
          <w:szCs w:val="24"/>
          <w:lang w:val="en-GB" w:eastAsia="en-GB"/>
        </w:rPr>
        <w:t>2023</w:t>
      </w:r>
      <w:bookmarkEnd w:id="100"/>
      <w:bookmarkEnd w:id="101"/>
      <w:bookmarkEnd w:id="102"/>
      <w:bookmarkEnd w:id="103"/>
      <w:bookmarkEnd w:id="104"/>
      <w:bookmarkEnd w:id="105"/>
      <w:bookmarkEnd w:id="106"/>
      <w:bookmarkEnd w:id="107"/>
      <w:bookmarkEnd w:id="108"/>
      <w:bookmarkEnd w:id="109"/>
    </w:p>
    <w:p w14:paraId="5245180A" w14:textId="77777777" w:rsidR="005334D0" w:rsidRPr="002E7A1E" w:rsidRDefault="00D30B62" w:rsidP="002E7A1E">
      <w:pPr>
        <w:keepNext/>
        <w:spacing w:before="240" w:after="60"/>
        <w:jc w:val="center"/>
        <w:outlineLvl w:val="0"/>
        <w:rPr>
          <w:rFonts w:ascii="Times New Roman" w:hAnsi="Times New Roman"/>
          <w:b/>
          <w:bCs/>
          <w:spacing w:val="0"/>
          <w:kern w:val="32"/>
          <w:szCs w:val="24"/>
          <w:lang w:eastAsia="en-GB"/>
        </w:rPr>
      </w:pPr>
      <w:bookmarkStart w:id="110" w:name="_Toc154502940"/>
      <w:bookmarkStart w:id="111" w:name="_Toc154503850"/>
      <w:bookmarkStart w:id="112" w:name="_Toc154504926"/>
      <w:bookmarkStart w:id="113" w:name="_Toc154583179"/>
      <w:bookmarkStart w:id="114" w:name="_Toc154583266"/>
      <w:bookmarkStart w:id="115" w:name="_Toc154583330"/>
      <w:bookmarkStart w:id="116" w:name="_Toc154583458"/>
      <w:bookmarkStart w:id="117" w:name="_Toc154704050"/>
      <w:bookmarkStart w:id="118" w:name="_Toc154748196"/>
      <w:bookmarkStart w:id="119" w:name="_Toc154748282"/>
      <w:r>
        <w:rPr>
          <w:rFonts w:ascii="Times New Roman" w:hAnsi="Times New Roman"/>
          <w:b/>
          <w:bCs/>
          <w:spacing w:val="0"/>
          <w:kern w:val="32"/>
          <w:szCs w:val="24"/>
          <w:lang w:eastAsia="en-GB"/>
        </w:rPr>
        <w:t xml:space="preserve">Fall </w:t>
      </w:r>
      <w:r w:rsidR="001A3E3D">
        <w:rPr>
          <w:rFonts w:ascii="Times New Roman" w:hAnsi="Times New Roman"/>
          <w:b/>
          <w:bCs/>
          <w:spacing w:val="0"/>
          <w:kern w:val="32"/>
          <w:szCs w:val="24"/>
          <w:lang w:eastAsia="en-GB"/>
        </w:rPr>
        <w:t>23-24</w:t>
      </w:r>
      <w:bookmarkEnd w:id="110"/>
      <w:bookmarkEnd w:id="111"/>
      <w:bookmarkEnd w:id="112"/>
      <w:bookmarkEnd w:id="113"/>
      <w:bookmarkEnd w:id="114"/>
      <w:bookmarkEnd w:id="115"/>
      <w:bookmarkEnd w:id="116"/>
      <w:bookmarkEnd w:id="117"/>
      <w:bookmarkEnd w:id="118"/>
      <w:bookmarkEnd w:id="119"/>
    </w:p>
    <w:p w14:paraId="3FB82A46" w14:textId="77777777" w:rsidR="005334D0" w:rsidRDefault="005334D0" w:rsidP="005334D0">
      <w:pPr>
        <w:keepNext/>
        <w:spacing w:before="240" w:after="60"/>
        <w:jc w:val="left"/>
        <w:outlineLvl w:val="0"/>
        <w:rPr>
          <w:rFonts w:ascii="Times New Roman" w:hAnsi="Times New Roman"/>
          <w:b/>
          <w:bCs/>
          <w:spacing w:val="0"/>
          <w:kern w:val="32"/>
          <w:szCs w:val="24"/>
          <w:lang w:val="en-GB" w:eastAsia="en-GB"/>
        </w:rPr>
      </w:pPr>
      <w:bookmarkStart w:id="120" w:name="_Toc154502941"/>
      <w:bookmarkStart w:id="121" w:name="_Toc154503851"/>
      <w:bookmarkStart w:id="122" w:name="_Toc154504927"/>
      <w:bookmarkStart w:id="123" w:name="_Toc154583180"/>
      <w:bookmarkStart w:id="124" w:name="_Toc154583267"/>
      <w:bookmarkStart w:id="125" w:name="_Toc154583331"/>
      <w:bookmarkStart w:id="126" w:name="_Toc154583459"/>
      <w:bookmarkStart w:id="127" w:name="_Toc154704051"/>
      <w:bookmarkStart w:id="128" w:name="_Toc154748197"/>
      <w:bookmarkStart w:id="129" w:name="_Toc154748283"/>
      <w:r>
        <w:rPr>
          <w:rFonts w:ascii="Times New Roman" w:hAnsi="Times New Roman"/>
          <w:b/>
          <w:bCs/>
          <w:spacing w:val="0"/>
          <w:kern w:val="32"/>
          <w:szCs w:val="24"/>
          <w:lang w:val="en-GB" w:eastAsia="en-GB"/>
        </w:rPr>
        <w:t>Supervised By:</w:t>
      </w:r>
      <w:bookmarkEnd w:id="120"/>
      <w:bookmarkEnd w:id="121"/>
      <w:bookmarkEnd w:id="122"/>
      <w:bookmarkEnd w:id="123"/>
      <w:bookmarkEnd w:id="124"/>
      <w:bookmarkEnd w:id="125"/>
      <w:bookmarkEnd w:id="126"/>
      <w:bookmarkEnd w:id="127"/>
      <w:bookmarkEnd w:id="128"/>
      <w:bookmarkEnd w:id="129"/>
    </w:p>
    <w:p w14:paraId="173A95D3" w14:textId="77777777" w:rsidR="005334D0" w:rsidRDefault="007A35F7" w:rsidP="005334D0">
      <w:pPr>
        <w:keepNext/>
        <w:spacing w:before="240" w:after="60"/>
        <w:jc w:val="left"/>
        <w:outlineLvl w:val="0"/>
        <w:rPr>
          <w:rFonts w:ascii="Times New Roman" w:hAnsi="Times New Roman"/>
          <w:b/>
          <w:bCs/>
          <w:spacing w:val="0"/>
          <w:kern w:val="32"/>
          <w:szCs w:val="24"/>
          <w:rtl/>
          <w:lang w:val="en-GB" w:eastAsia="en-GB"/>
        </w:rPr>
      </w:pPr>
      <w:bookmarkStart w:id="130" w:name="_Toc154502942"/>
      <w:bookmarkStart w:id="131" w:name="_Toc154503852"/>
      <w:bookmarkStart w:id="132" w:name="_Toc154504928"/>
      <w:bookmarkStart w:id="133" w:name="_Toc154583181"/>
      <w:bookmarkStart w:id="134" w:name="_Toc154583268"/>
      <w:bookmarkStart w:id="135" w:name="_Toc154583332"/>
      <w:bookmarkStart w:id="136" w:name="_Toc154583460"/>
      <w:bookmarkStart w:id="137" w:name="_Toc154704052"/>
      <w:bookmarkStart w:id="138" w:name="_Toc154748198"/>
      <w:bookmarkStart w:id="139" w:name="_Toc154748284"/>
      <w:r>
        <w:rPr>
          <w:rFonts w:ascii="Times New Roman" w:hAnsi="Times New Roman"/>
          <w:b/>
          <w:bCs/>
          <w:spacing w:val="0"/>
          <w:kern w:val="32"/>
          <w:szCs w:val="24"/>
          <w:lang w:val="en-GB" w:eastAsia="en-GB"/>
        </w:rPr>
        <w:t>Mr</w:t>
      </w:r>
      <w:r w:rsidR="001A3E3D">
        <w:rPr>
          <w:rFonts w:ascii="Times New Roman" w:hAnsi="Times New Roman"/>
          <w:b/>
          <w:bCs/>
          <w:spacing w:val="0"/>
          <w:kern w:val="32"/>
          <w:szCs w:val="24"/>
          <w:lang w:val="en-GB" w:eastAsia="en-GB"/>
        </w:rPr>
        <w:t>.</w:t>
      </w:r>
      <w:r w:rsidR="00DB1854">
        <w:rPr>
          <w:rFonts w:ascii="Times New Roman" w:hAnsi="Times New Roman"/>
          <w:b/>
          <w:bCs/>
          <w:spacing w:val="0"/>
          <w:kern w:val="32"/>
          <w:szCs w:val="24"/>
          <w:lang w:val="en-GB" w:eastAsia="en-GB"/>
        </w:rPr>
        <w:t xml:space="preserve"> Mukesh Mad</w:t>
      </w:r>
      <w:r w:rsidR="008F42EC">
        <w:rPr>
          <w:rFonts w:ascii="Times New Roman" w:hAnsi="Times New Roman"/>
          <w:b/>
          <w:bCs/>
          <w:spacing w:val="0"/>
          <w:kern w:val="32"/>
          <w:szCs w:val="24"/>
          <w:lang w:eastAsia="en-GB"/>
        </w:rPr>
        <w:t>a</w:t>
      </w:r>
      <w:r w:rsidR="00DB1854">
        <w:rPr>
          <w:rFonts w:ascii="Times New Roman" w:hAnsi="Times New Roman"/>
          <w:b/>
          <w:bCs/>
          <w:spacing w:val="0"/>
          <w:kern w:val="32"/>
          <w:szCs w:val="24"/>
          <w:lang w:val="en-GB" w:eastAsia="en-GB"/>
        </w:rPr>
        <w:t>nan</w:t>
      </w:r>
      <w:bookmarkEnd w:id="130"/>
      <w:bookmarkEnd w:id="131"/>
      <w:bookmarkEnd w:id="132"/>
      <w:bookmarkEnd w:id="133"/>
      <w:bookmarkEnd w:id="134"/>
      <w:bookmarkEnd w:id="135"/>
      <w:bookmarkEnd w:id="136"/>
      <w:bookmarkEnd w:id="137"/>
      <w:bookmarkEnd w:id="138"/>
      <w:bookmarkEnd w:id="139"/>
    </w:p>
    <w:p w14:paraId="3D9283B0" w14:textId="77777777" w:rsidR="005334D0" w:rsidRPr="003A51F2" w:rsidRDefault="005334D0" w:rsidP="00BA23FA">
      <w:pPr>
        <w:keepNext/>
        <w:spacing w:before="240" w:after="60"/>
        <w:jc w:val="center"/>
        <w:outlineLvl w:val="0"/>
        <w:rPr>
          <w:rFonts w:ascii="Times New Roman" w:hAnsi="Times New Roman"/>
          <w:b/>
          <w:bCs/>
          <w:spacing w:val="0"/>
          <w:kern w:val="32"/>
          <w:szCs w:val="24"/>
          <w:lang w:val="en-GB" w:eastAsia="en-GB"/>
        </w:rPr>
      </w:pPr>
      <w:r w:rsidRPr="003A51F2">
        <w:rPr>
          <w:rFonts w:ascii="Times New Roman" w:hAnsi="Times New Roman"/>
          <w:b/>
          <w:bCs/>
          <w:spacing w:val="0"/>
          <w:kern w:val="32"/>
          <w:sz w:val="32"/>
          <w:szCs w:val="32"/>
          <w:lang w:val="en-GB" w:eastAsia="en-GB"/>
        </w:rPr>
        <w:br w:type="page"/>
      </w:r>
      <w:bookmarkStart w:id="140" w:name="_Toc154504929"/>
      <w:bookmarkStart w:id="141" w:name="_Toc154583182"/>
      <w:bookmarkStart w:id="142" w:name="_Toc154583269"/>
      <w:bookmarkStart w:id="143" w:name="_Toc154583333"/>
      <w:bookmarkStart w:id="144" w:name="_Toc154583461"/>
      <w:bookmarkStart w:id="145" w:name="_Toc154704053"/>
      <w:bookmarkStart w:id="146" w:name="_Toc154748199"/>
      <w:bookmarkStart w:id="147" w:name="_Toc154748285"/>
      <w:r>
        <w:rPr>
          <w:rFonts w:ascii="Times New Roman" w:hAnsi="Times New Roman"/>
          <w:b/>
          <w:bCs/>
          <w:spacing w:val="0"/>
          <w:kern w:val="32"/>
          <w:szCs w:val="24"/>
          <w:lang w:val="en-GB" w:eastAsia="en-GB"/>
        </w:rPr>
        <w:lastRenderedPageBreak/>
        <w:t>Appendix J</w:t>
      </w:r>
      <w:r w:rsidRPr="003A51F2">
        <w:rPr>
          <w:rFonts w:ascii="Times New Roman" w:hAnsi="Times New Roman"/>
          <w:b/>
          <w:bCs/>
          <w:spacing w:val="0"/>
          <w:kern w:val="32"/>
          <w:szCs w:val="24"/>
          <w:lang w:val="en-GB" w:eastAsia="en-GB"/>
        </w:rPr>
        <w:t>: Declaration Form</w:t>
      </w:r>
      <w:bookmarkEnd w:id="140"/>
      <w:bookmarkEnd w:id="141"/>
      <w:bookmarkEnd w:id="142"/>
      <w:bookmarkEnd w:id="143"/>
      <w:bookmarkEnd w:id="144"/>
      <w:bookmarkEnd w:id="145"/>
      <w:bookmarkEnd w:id="146"/>
      <w:bookmarkEnd w:id="147"/>
    </w:p>
    <w:p w14:paraId="38D2CE14" w14:textId="77777777" w:rsidR="005334D0" w:rsidRPr="003A51F2" w:rsidRDefault="005334D0" w:rsidP="005334D0">
      <w:pPr>
        <w:keepNext/>
        <w:spacing w:before="240" w:after="60"/>
        <w:jc w:val="center"/>
        <w:outlineLvl w:val="0"/>
        <w:rPr>
          <w:rFonts w:ascii="Times New Roman" w:hAnsi="Times New Roman"/>
          <w:b/>
          <w:bCs/>
          <w:spacing w:val="0"/>
          <w:kern w:val="32"/>
          <w:szCs w:val="24"/>
          <w:lang w:val="en-GB" w:eastAsia="en-GB"/>
        </w:rPr>
      </w:pPr>
      <w:bookmarkStart w:id="148" w:name="_Toc154504930"/>
      <w:bookmarkStart w:id="149" w:name="_Toc154583183"/>
      <w:bookmarkStart w:id="150" w:name="_Toc154583270"/>
      <w:bookmarkStart w:id="151" w:name="_Toc154583334"/>
      <w:bookmarkStart w:id="152" w:name="_Toc154583462"/>
      <w:bookmarkStart w:id="153" w:name="_Toc154704054"/>
      <w:bookmarkStart w:id="154" w:name="_Toc154748200"/>
      <w:bookmarkStart w:id="155" w:name="_Toc154748286"/>
      <w:r w:rsidRPr="003A51F2">
        <w:rPr>
          <w:rFonts w:ascii="Times New Roman" w:hAnsi="Times New Roman"/>
          <w:b/>
          <w:bCs/>
          <w:spacing w:val="0"/>
          <w:kern w:val="32"/>
          <w:szCs w:val="24"/>
          <w:lang w:val="en-GB" w:eastAsia="en-GB"/>
        </w:rPr>
        <w:t>DECLARATION</w:t>
      </w:r>
      <w:bookmarkEnd w:id="148"/>
      <w:bookmarkEnd w:id="149"/>
      <w:bookmarkEnd w:id="150"/>
      <w:bookmarkEnd w:id="151"/>
      <w:bookmarkEnd w:id="152"/>
      <w:bookmarkEnd w:id="153"/>
      <w:bookmarkEnd w:id="154"/>
      <w:bookmarkEnd w:id="155"/>
    </w:p>
    <w:p w14:paraId="0A38B8A0" w14:textId="77777777" w:rsidR="005334D0" w:rsidRPr="003A51F2" w:rsidRDefault="005334D0" w:rsidP="005334D0">
      <w:pPr>
        <w:ind w:left="360"/>
        <w:jc w:val="center"/>
        <w:rPr>
          <w:rFonts w:ascii="Times New Roman" w:hAnsi="Times New Roman"/>
          <w:spacing w:val="0"/>
          <w:szCs w:val="24"/>
          <w:lang w:val="en-GB" w:eastAsia="en-GB"/>
        </w:rPr>
      </w:pPr>
    </w:p>
    <w:p w14:paraId="3D0F800E" w14:textId="77777777" w:rsidR="005334D0" w:rsidRPr="003A51F2" w:rsidRDefault="005334D0" w:rsidP="005334D0">
      <w:pPr>
        <w:ind w:left="360"/>
        <w:rPr>
          <w:rFonts w:ascii="Times New Roman" w:hAnsi="Times New Roman"/>
          <w:spacing w:val="0"/>
          <w:szCs w:val="24"/>
          <w:lang w:val="en-GB" w:eastAsia="en-GB"/>
        </w:rPr>
      </w:pPr>
      <w:r>
        <w:rPr>
          <w:rFonts w:ascii="Times New Roman" w:hAnsi="Times New Roman"/>
          <w:spacing w:val="0"/>
          <w:szCs w:val="24"/>
          <w:lang w:val="en-GB" w:eastAsia="en-GB"/>
        </w:rPr>
        <w:t xml:space="preserve">I/Wehereby </w:t>
      </w:r>
      <w:r w:rsidRPr="005B4630">
        <w:rPr>
          <w:rFonts w:ascii="Times New Roman" w:hAnsi="Times New Roman"/>
          <w:spacing w:val="0"/>
          <w:szCs w:val="24"/>
          <w:lang w:val="en-GB" w:eastAsia="en-GB"/>
        </w:rPr>
        <w:t xml:space="preserve">declare that the proposal is </w:t>
      </w:r>
      <w:r>
        <w:rPr>
          <w:rFonts w:ascii="Times New Roman" w:hAnsi="Times New Roman"/>
          <w:spacing w:val="0"/>
          <w:szCs w:val="24"/>
          <w:lang w:val="en-GB" w:eastAsia="en-GB"/>
        </w:rPr>
        <w:t>my/our</w:t>
      </w:r>
      <w:r w:rsidRPr="005B4630">
        <w:rPr>
          <w:rFonts w:ascii="Times New Roman" w:hAnsi="Times New Roman"/>
          <w:spacing w:val="0"/>
          <w:szCs w:val="24"/>
          <w:lang w:val="en-GB" w:eastAsia="en-GB"/>
        </w:rPr>
        <w:t xml:space="preserve"> original work except for quotes and citations that have been appropriately </w:t>
      </w:r>
      <w:r>
        <w:rPr>
          <w:rFonts w:ascii="Times New Roman" w:hAnsi="Times New Roman"/>
          <w:spacing w:val="0"/>
          <w:szCs w:val="24"/>
          <w:lang w:val="en-GB" w:eastAsia="en-GB"/>
        </w:rPr>
        <w:t>acknowledged</w:t>
      </w:r>
      <w:r w:rsidRPr="005B4630">
        <w:rPr>
          <w:rFonts w:ascii="Times New Roman" w:hAnsi="Times New Roman"/>
          <w:spacing w:val="0"/>
          <w:szCs w:val="24"/>
          <w:lang w:val="en-GB" w:eastAsia="en-GB"/>
        </w:rPr>
        <w:t xml:space="preserve">. </w:t>
      </w:r>
      <w:r>
        <w:rPr>
          <w:rFonts w:ascii="Times New Roman" w:hAnsi="Times New Roman"/>
          <w:spacing w:val="0"/>
          <w:szCs w:val="24"/>
          <w:lang w:val="en-GB" w:eastAsia="en-GB"/>
        </w:rPr>
        <w:t>I/We</w:t>
      </w:r>
      <w:r w:rsidRPr="005B4630">
        <w:rPr>
          <w:rFonts w:ascii="Times New Roman" w:hAnsi="Times New Roman"/>
          <w:spacing w:val="0"/>
          <w:szCs w:val="24"/>
          <w:lang w:val="en-GB" w:eastAsia="en-GB"/>
        </w:rPr>
        <w:t xml:space="preserve"> also declare that it has not previously been submitted and is not currently being submitted for any other degree at Dhofar University or any other institution. This </w:t>
      </w:r>
      <w:r>
        <w:rPr>
          <w:rFonts w:ascii="Times New Roman" w:hAnsi="Times New Roman"/>
          <w:spacing w:val="0"/>
          <w:szCs w:val="24"/>
          <w:lang w:val="en-GB" w:eastAsia="en-GB"/>
        </w:rPr>
        <w:t xml:space="preserve">proposal </w:t>
      </w:r>
      <w:r w:rsidRPr="005B4630">
        <w:rPr>
          <w:rFonts w:ascii="Times New Roman" w:hAnsi="Times New Roman"/>
          <w:spacing w:val="0"/>
          <w:szCs w:val="24"/>
          <w:lang w:val="en-GB" w:eastAsia="en-GB"/>
        </w:rPr>
        <w:t>report may be made available within the university library and maybe photocopied and loaned to other libraries for consultation.</w:t>
      </w:r>
    </w:p>
    <w:p w14:paraId="16B08031" w14:textId="77777777" w:rsidR="005334D0" w:rsidRPr="003A51F2" w:rsidRDefault="005334D0" w:rsidP="005334D0">
      <w:pPr>
        <w:ind w:left="360"/>
        <w:rPr>
          <w:rFonts w:ascii="Times New Roman" w:hAnsi="Times New Roman"/>
          <w:spacing w:val="0"/>
          <w:szCs w:val="24"/>
          <w:lang w:val="en-GB" w:eastAsia="en-GB"/>
        </w:rPr>
      </w:pPr>
    </w:p>
    <w:p w14:paraId="0C3288E2" w14:textId="77777777" w:rsidR="005334D0" w:rsidRPr="003A51F2" w:rsidRDefault="005334D0" w:rsidP="005334D0">
      <w:pPr>
        <w:ind w:left="360"/>
        <w:jc w:val="left"/>
        <w:rPr>
          <w:rFonts w:ascii="Times New Roman" w:hAnsi="Times New Roman"/>
          <w:spacing w:val="0"/>
          <w:szCs w:val="24"/>
          <w:lang w:val="en-GB" w:eastAsia="en-GB"/>
        </w:rPr>
      </w:pPr>
      <w:r w:rsidRPr="003A51F2">
        <w:rPr>
          <w:rFonts w:ascii="Times New Roman" w:hAnsi="Times New Roman"/>
          <w:spacing w:val="0"/>
          <w:szCs w:val="24"/>
          <w:lang w:val="en-GB" w:eastAsia="en-GB"/>
        </w:rPr>
        <w:tab/>
      </w:r>
      <w:r w:rsidRPr="003A51F2">
        <w:rPr>
          <w:rFonts w:ascii="Times New Roman" w:hAnsi="Times New Roman"/>
          <w:spacing w:val="0"/>
          <w:szCs w:val="24"/>
          <w:lang w:val="en-GB" w:eastAsia="en-GB"/>
        </w:rPr>
        <w:tab/>
      </w:r>
      <w:r w:rsidRPr="003A51F2">
        <w:rPr>
          <w:rFonts w:ascii="Times New Roman" w:hAnsi="Times New Roman"/>
          <w:spacing w:val="0"/>
          <w:szCs w:val="24"/>
          <w:lang w:val="en-GB" w:eastAsia="en-GB"/>
        </w:rPr>
        <w:tab/>
      </w:r>
      <w:r w:rsidRPr="003A51F2">
        <w:rPr>
          <w:rFonts w:ascii="Times New Roman" w:hAnsi="Times New Roman"/>
          <w:spacing w:val="0"/>
          <w:szCs w:val="24"/>
          <w:lang w:val="en-GB" w:eastAsia="en-GB"/>
        </w:rPr>
        <w:tab/>
      </w:r>
      <w:r w:rsidRPr="003A51F2">
        <w:rPr>
          <w:rFonts w:ascii="Times New Roman" w:hAnsi="Times New Roman"/>
          <w:spacing w:val="0"/>
          <w:szCs w:val="24"/>
          <w:lang w:val="en-GB" w:eastAsia="en-GB"/>
        </w:rPr>
        <w:tab/>
      </w:r>
      <w:r w:rsidRPr="003A51F2">
        <w:rPr>
          <w:rFonts w:ascii="Times New Roman" w:hAnsi="Times New Roman"/>
          <w:spacing w:val="0"/>
          <w:szCs w:val="24"/>
          <w:lang w:val="en-GB" w:eastAsia="en-GB"/>
        </w:rPr>
        <w:tab/>
      </w:r>
      <w:r w:rsidRPr="003A51F2">
        <w:rPr>
          <w:rFonts w:ascii="Times New Roman" w:hAnsi="Times New Roman"/>
          <w:spacing w:val="0"/>
          <w:szCs w:val="24"/>
          <w:lang w:val="en-GB" w:eastAsia="en-GB"/>
        </w:rPr>
        <w:tab/>
      </w:r>
      <w:r w:rsidRPr="003A51F2">
        <w:rPr>
          <w:rFonts w:ascii="Times New Roman" w:hAnsi="Times New Roman"/>
          <w:spacing w:val="0"/>
          <w:szCs w:val="24"/>
          <w:lang w:val="en-GB" w:eastAsia="en-GB"/>
        </w:rPr>
        <w:tab/>
        <w:t>(Signature)</w:t>
      </w:r>
    </w:p>
    <w:p w14:paraId="09B9F89B" w14:textId="77777777" w:rsidR="005334D0" w:rsidRPr="003A51F2" w:rsidRDefault="005334D0" w:rsidP="005334D0">
      <w:pPr>
        <w:ind w:left="360"/>
        <w:jc w:val="left"/>
        <w:rPr>
          <w:rFonts w:ascii="Times New Roman" w:hAnsi="Times New Roman"/>
          <w:spacing w:val="0"/>
          <w:sz w:val="28"/>
          <w:szCs w:val="28"/>
          <w:lang w:val="en-GB" w:eastAsia="en-GB"/>
        </w:rPr>
      </w:pPr>
      <w:r w:rsidRPr="003A51F2">
        <w:rPr>
          <w:rFonts w:ascii="Times New Roman" w:hAnsi="Times New Roman"/>
          <w:spacing w:val="0"/>
          <w:sz w:val="28"/>
          <w:szCs w:val="28"/>
          <w:lang w:val="en-GB" w:eastAsia="en-GB"/>
        </w:rPr>
        <w:tab/>
      </w:r>
      <w:r w:rsidRPr="003A51F2">
        <w:rPr>
          <w:rFonts w:ascii="Times New Roman" w:hAnsi="Times New Roman"/>
          <w:spacing w:val="0"/>
          <w:sz w:val="28"/>
          <w:szCs w:val="28"/>
          <w:lang w:val="en-GB" w:eastAsia="en-GB"/>
        </w:rPr>
        <w:tab/>
      </w:r>
      <w:r w:rsidRPr="003A51F2">
        <w:rPr>
          <w:rFonts w:ascii="Times New Roman" w:hAnsi="Times New Roman"/>
          <w:spacing w:val="0"/>
          <w:sz w:val="28"/>
          <w:szCs w:val="28"/>
          <w:lang w:val="en-GB" w:eastAsia="en-GB"/>
        </w:rPr>
        <w:tab/>
      </w:r>
      <w:r w:rsidRPr="003A51F2">
        <w:rPr>
          <w:rFonts w:ascii="Times New Roman" w:hAnsi="Times New Roman"/>
          <w:spacing w:val="0"/>
          <w:sz w:val="28"/>
          <w:szCs w:val="28"/>
          <w:lang w:val="en-GB" w:eastAsia="en-GB"/>
        </w:rPr>
        <w:tab/>
      </w:r>
      <w:r w:rsidRPr="003A51F2">
        <w:rPr>
          <w:rFonts w:ascii="Times New Roman" w:hAnsi="Times New Roman"/>
          <w:spacing w:val="0"/>
          <w:sz w:val="28"/>
          <w:szCs w:val="28"/>
          <w:lang w:val="en-GB" w:eastAsia="en-GB"/>
        </w:rPr>
        <w:tab/>
      </w:r>
      <w:r w:rsidRPr="003A51F2">
        <w:rPr>
          <w:rFonts w:ascii="Times New Roman" w:hAnsi="Times New Roman"/>
          <w:spacing w:val="0"/>
          <w:sz w:val="28"/>
          <w:szCs w:val="28"/>
          <w:lang w:val="en-GB" w:eastAsia="en-GB"/>
        </w:rPr>
        <w:tab/>
      </w:r>
      <w:r w:rsidRPr="003A51F2">
        <w:rPr>
          <w:rFonts w:ascii="Times New Roman" w:hAnsi="Times New Roman"/>
          <w:spacing w:val="0"/>
          <w:sz w:val="28"/>
          <w:szCs w:val="28"/>
          <w:lang w:val="en-GB" w:eastAsia="en-GB"/>
        </w:rPr>
        <w:tab/>
      </w:r>
      <w:r w:rsidRPr="003A51F2">
        <w:rPr>
          <w:rFonts w:ascii="Times New Roman" w:hAnsi="Times New Roman"/>
          <w:spacing w:val="0"/>
          <w:sz w:val="28"/>
          <w:szCs w:val="28"/>
          <w:lang w:val="en-GB" w:eastAsia="en-GB"/>
        </w:rPr>
        <w:tab/>
        <w:t>____________________</w:t>
      </w:r>
    </w:p>
    <w:p w14:paraId="3E83161E" w14:textId="77777777" w:rsidR="005334D0" w:rsidRPr="003A51F2" w:rsidRDefault="005334D0" w:rsidP="005334D0">
      <w:pPr>
        <w:ind w:left="360"/>
        <w:jc w:val="left"/>
        <w:rPr>
          <w:rFonts w:ascii="Times New Roman" w:hAnsi="Times New Roman"/>
          <w:b/>
          <w:spacing w:val="0"/>
          <w:szCs w:val="24"/>
          <w:lang w:val="en-GB" w:eastAsia="en-GB"/>
        </w:rPr>
      </w:pPr>
      <w:r w:rsidRPr="003A51F2">
        <w:rPr>
          <w:rFonts w:ascii="Times New Roman" w:hAnsi="Times New Roman"/>
          <w:spacing w:val="0"/>
          <w:sz w:val="28"/>
          <w:szCs w:val="28"/>
          <w:lang w:val="en-GB" w:eastAsia="en-GB"/>
        </w:rPr>
        <w:tab/>
      </w:r>
      <w:r w:rsidRPr="003A51F2">
        <w:rPr>
          <w:rFonts w:ascii="Times New Roman" w:hAnsi="Times New Roman"/>
          <w:spacing w:val="0"/>
          <w:sz w:val="28"/>
          <w:szCs w:val="28"/>
          <w:lang w:val="en-GB" w:eastAsia="en-GB"/>
        </w:rPr>
        <w:tab/>
      </w:r>
      <w:r w:rsidRPr="003A51F2">
        <w:rPr>
          <w:rFonts w:ascii="Times New Roman" w:hAnsi="Times New Roman"/>
          <w:spacing w:val="0"/>
          <w:sz w:val="28"/>
          <w:szCs w:val="28"/>
          <w:lang w:val="en-GB" w:eastAsia="en-GB"/>
        </w:rPr>
        <w:tab/>
      </w:r>
      <w:r w:rsidRPr="003A51F2">
        <w:rPr>
          <w:rFonts w:ascii="Times New Roman" w:hAnsi="Times New Roman"/>
          <w:spacing w:val="0"/>
          <w:sz w:val="28"/>
          <w:szCs w:val="28"/>
          <w:lang w:val="en-GB" w:eastAsia="en-GB"/>
        </w:rPr>
        <w:tab/>
      </w:r>
      <w:r w:rsidRPr="003A51F2">
        <w:rPr>
          <w:rFonts w:ascii="Times New Roman" w:hAnsi="Times New Roman"/>
          <w:spacing w:val="0"/>
          <w:sz w:val="28"/>
          <w:szCs w:val="28"/>
          <w:lang w:val="en-GB" w:eastAsia="en-GB"/>
        </w:rPr>
        <w:tab/>
      </w:r>
      <w:r w:rsidRPr="003A51F2">
        <w:rPr>
          <w:rFonts w:ascii="Times New Roman" w:hAnsi="Times New Roman"/>
          <w:spacing w:val="0"/>
          <w:sz w:val="28"/>
          <w:szCs w:val="28"/>
          <w:lang w:val="en-GB" w:eastAsia="en-GB"/>
        </w:rPr>
        <w:tab/>
      </w:r>
      <w:r w:rsidRPr="003A51F2">
        <w:rPr>
          <w:rFonts w:ascii="Times New Roman" w:hAnsi="Times New Roman"/>
          <w:spacing w:val="0"/>
          <w:sz w:val="28"/>
          <w:szCs w:val="28"/>
          <w:lang w:val="en-GB" w:eastAsia="en-GB"/>
        </w:rPr>
        <w:tab/>
      </w:r>
      <w:r w:rsidRPr="003A51F2">
        <w:rPr>
          <w:rFonts w:ascii="Times New Roman" w:hAnsi="Times New Roman"/>
          <w:spacing w:val="0"/>
          <w:sz w:val="28"/>
          <w:szCs w:val="28"/>
          <w:lang w:val="en-GB" w:eastAsia="en-GB"/>
        </w:rPr>
        <w:tab/>
      </w:r>
      <w:r w:rsidR="00BE2371">
        <w:rPr>
          <w:rFonts w:ascii="Times New Roman" w:hAnsi="Times New Roman"/>
          <w:b/>
          <w:spacing w:val="0"/>
          <w:szCs w:val="24"/>
          <w:lang w:val="en-GB" w:eastAsia="en-GB"/>
        </w:rPr>
        <w:t xml:space="preserve">Shmookh Nasser Ghawas </w:t>
      </w:r>
    </w:p>
    <w:p w14:paraId="45F46580" w14:textId="77777777" w:rsidR="005334D0" w:rsidRPr="003A51F2" w:rsidRDefault="005334D0" w:rsidP="005334D0">
      <w:pPr>
        <w:ind w:left="360"/>
        <w:jc w:val="left"/>
        <w:rPr>
          <w:rFonts w:ascii="Times New Roman" w:hAnsi="Times New Roman"/>
          <w:spacing w:val="0"/>
          <w:szCs w:val="24"/>
          <w:lang w:val="en-GB" w:eastAsia="en-GB"/>
        </w:rPr>
      </w:pPr>
      <w:r w:rsidRPr="003A51F2">
        <w:rPr>
          <w:rFonts w:ascii="Times New Roman" w:hAnsi="Times New Roman"/>
          <w:spacing w:val="0"/>
          <w:szCs w:val="24"/>
          <w:lang w:val="en-GB" w:eastAsia="en-GB"/>
        </w:rPr>
        <w:tab/>
      </w:r>
      <w:r w:rsidRPr="003A51F2">
        <w:rPr>
          <w:rFonts w:ascii="Times New Roman" w:hAnsi="Times New Roman"/>
          <w:spacing w:val="0"/>
          <w:szCs w:val="24"/>
          <w:lang w:val="en-GB" w:eastAsia="en-GB"/>
        </w:rPr>
        <w:tab/>
      </w:r>
      <w:r w:rsidRPr="003A51F2">
        <w:rPr>
          <w:rFonts w:ascii="Times New Roman" w:hAnsi="Times New Roman"/>
          <w:spacing w:val="0"/>
          <w:szCs w:val="24"/>
          <w:lang w:val="en-GB" w:eastAsia="en-GB"/>
        </w:rPr>
        <w:tab/>
      </w:r>
      <w:r w:rsidRPr="003A51F2">
        <w:rPr>
          <w:rFonts w:ascii="Times New Roman" w:hAnsi="Times New Roman"/>
          <w:spacing w:val="0"/>
          <w:szCs w:val="24"/>
          <w:lang w:val="en-GB" w:eastAsia="en-GB"/>
        </w:rPr>
        <w:tab/>
      </w:r>
      <w:r w:rsidRPr="003A51F2">
        <w:rPr>
          <w:rFonts w:ascii="Times New Roman" w:hAnsi="Times New Roman"/>
          <w:spacing w:val="0"/>
          <w:szCs w:val="24"/>
          <w:lang w:val="en-GB" w:eastAsia="en-GB"/>
        </w:rPr>
        <w:tab/>
      </w:r>
      <w:r w:rsidRPr="003A51F2">
        <w:rPr>
          <w:rFonts w:ascii="Times New Roman" w:hAnsi="Times New Roman"/>
          <w:spacing w:val="0"/>
          <w:szCs w:val="24"/>
          <w:lang w:val="en-GB" w:eastAsia="en-GB"/>
        </w:rPr>
        <w:tab/>
      </w:r>
      <w:r w:rsidRPr="003A51F2">
        <w:rPr>
          <w:rFonts w:ascii="Times New Roman" w:hAnsi="Times New Roman"/>
          <w:spacing w:val="0"/>
          <w:szCs w:val="24"/>
          <w:lang w:val="en-GB" w:eastAsia="en-GB"/>
        </w:rPr>
        <w:tab/>
      </w:r>
      <w:r w:rsidRPr="003A51F2">
        <w:rPr>
          <w:rFonts w:ascii="Times New Roman" w:hAnsi="Times New Roman"/>
          <w:spacing w:val="0"/>
          <w:szCs w:val="24"/>
          <w:lang w:val="en-GB" w:eastAsia="en-GB"/>
        </w:rPr>
        <w:tab/>
        <w:t xml:space="preserve">Date: </w:t>
      </w:r>
    </w:p>
    <w:p w14:paraId="4BE6A8DB" w14:textId="77777777" w:rsidR="005334D0" w:rsidRDefault="005334D0" w:rsidP="005334D0">
      <w:pPr>
        <w:ind w:left="5400" w:firstLine="360"/>
        <w:jc w:val="left"/>
        <w:rPr>
          <w:rFonts w:ascii="Times New Roman" w:hAnsi="Times New Roman"/>
          <w:spacing w:val="0"/>
          <w:szCs w:val="24"/>
          <w:lang w:val="en-GB" w:eastAsia="en-GB"/>
        </w:rPr>
      </w:pPr>
    </w:p>
    <w:p w14:paraId="6AE8ACBA" w14:textId="77777777" w:rsidR="005334D0" w:rsidRDefault="005334D0" w:rsidP="005334D0">
      <w:pPr>
        <w:ind w:left="5400" w:firstLine="360"/>
        <w:jc w:val="left"/>
        <w:rPr>
          <w:rFonts w:ascii="Times New Roman" w:hAnsi="Times New Roman"/>
          <w:spacing w:val="0"/>
          <w:szCs w:val="24"/>
          <w:lang w:val="en-GB" w:eastAsia="en-GB"/>
        </w:rPr>
      </w:pPr>
    </w:p>
    <w:p w14:paraId="7B374D3C" w14:textId="77777777" w:rsidR="005334D0" w:rsidRPr="003A51F2" w:rsidRDefault="005334D0" w:rsidP="005334D0">
      <w:pPr>
        <w:ind w:left="5400" w:firstLine="360"/>
        <w:jc w:val="left"/>
        <w:rPr>
          <w:rFonts w:ascii="Times New Roman" w:hAnsi="Times New Roman"/>
          <w:spacing w:val="0"/>
          <w:szCs w:val="24"/>
          <w:lang w:val="en-GB" w:eastAsia="en-GB"/>
        </w:rPr>
      </w:pPr>
      <w:r w:rsidRPr="003A51F2">
        <w:rPr>
          <w:rFonts w:ascii="Times New Roman" w:hAnsi="Times New Roman"/>
          <w:spacing w:val="0"/>
          <w:szCs w:val="24"/>
          <w:lang w:val="en-GB" w:eastAsia="en-GB"/>
        </w:rPr>
        <w:t>(Signature)</w:t>
      </w:r>
    </w:p>
    <w:p w14:paraId="139AE5C5" w14:textId="77777777" w:rsidR="005334D0" w:rsidRPr="003A51F2" w:rsidRDefault="005334D0" w:rsidP="005334D0">
      <w:pPr>
        <w:ind w:left="360"/>
        <w:jc w:val="left"/>
        <w:rPr>
          <w:rFonts w:ascii="Times New Roman" w:hAnsi="Times New Roman"/>
          <w:spacing w:val="0"/>
          <w:sz w:val="28"/>
          <w:szCs w:val="28"/>
          <w:lang w:val="en-GB" w:eastAsia="en-GB"/>
        </w:rPr>
      </w:pPr>
      <w:r w:rsidRPr="003A51F2">
        <w:rPr>
          <w:rFonts w:ascii="Times New Roman" w:hAnsi="Times New Roman"/>
          <w:spacing w:val="0"/>
          <w:sz w:val="28"/>
          <w:szCs w:val="28"/>
          <w:lang w:val="en-GB" w:eastAsia="en-GB"/>
        </w:rPr>
        <w:tab/>
      </w:r>
      <w:r w:rsidRPr="003A51F2">
        <w:rPr>
          <w:rFonts w:ascii="Times New Roman" w:hAnsi="Times New Roman"/>
          <w:spacing w:val="0"/>
          <w:sz w:val="28"/>
          <w:szCs w:val="28"/>
          <w:lang w:val="en-GB" w:eastAsia="en-GB"/>
        </w:rPr>
        <w:tab/>
      </w:r>
      <w:r w:rsidRPr="003A51F2">
        <w:rPr>
          <w:rFonts w:ascii="Times New Roman" w:hAnsi="Times New Roman"/>
          <w:spacing w:val="0"/>
          <w:sz w:val="28"/>
          <w:szCs w:val="28"/>
          <w:lang w:val="en-GB" w:eastAsia="en-GB"/>
        </w:rPr>
        <w:tab/>
      </w:r>
      <w:r w:rsidRPr="003A51F2">
        <w:rPr>
          <w:rFonts w:ascii="Times New Roman" w:hAnsi="Times New Roman"/>
          <w:spacing w:val="0"/>
          <w:sz w:val="28"/>
          <w:szCs w:val="28"/>
          <w:lang w:val="en-GB" w:eastAsia="en-GB"/>
        </w:rPr>
        <w:tab/>
      </w:r>
      <w:r w:rsidRPr="003A51F2">
        <w:rPr>
          <w:rFonts w:ascii="Times New Roman" w:hAnsi="Times New Roman"/>
          <w:spacing w:val="0"/>
          <w:sz w:val="28"/>
          <w:szCs w:val="28"/>
          <w:lang w:val="en-GB" w:eastAsia="en-GB"/>
        </w:rPr>
        <w:tab/>
      </w:r>
      <w:r w:rsidRPr="003A51F2">
        <w:rPr>
          <w:rFonts w:ascii="Times New Roman" w:hAnsi="Times New Roman"/>
          <w:spacing w:val="0"/>
          <w:sz w:val="28"/>
          <w:szCs w:val="28"/>
          <w:lang w:val="en-GB" w:eastAsia="en-GB"/>
        </w:rPr>
        <w:tab/>
      </w:r>
      <w:r w:rsidRPr="003A51F2">
        <w:rPr>
          <w:rFonts w:ascii="Times New Roman" w:hAnsi="Times New Roman"/>
          <w:spacing w:val="0"/>
          <w:sz w:val="28"/>
          <w:szCs w:val="28"/>
          <w:lang w:val="en-GB" w:eastAsia="en-GB"/>
        </w:rPr>
        <w:tab/>
      </w:r>
      <w:r w:rsidRPr="003A51F2">
        <w:rPr>
          <w:rFonts w:ascii="Times New Roman" w:hAnsi="Times New Roman"/>
          <w:spacing w:val="0"/>
          <w:sz w:val="28"/>
          <w:szCs w:val="28"/>
          <w:lang w:val="en-GB" w:eastAsia="en-GB"/>
        </w:rPr>
        <w:tab/>
        <w:t>____________________</w:t>
      </w:r>
    </w:p>
    <w:p w14:paraId="386D6A7E" w14:textId="77777777" w:rsidR="00BE2371" w:rsidRDefault="005334D0" w:rsidP="00BA23FA">
      <w:pPr>
        <w:keepNext/>
        <w:spacing w:before="240" w:after="60"/>
        <w:jc w:val="left"/>
        <w:outlineLvl w:val="0"/>
        <w:rPr>
          <w:rFonts w:ascii="Times New Roman" w:hAnsi="Times New Roman"/>
          <w:b/>
          <w:bCs/>
          <w:spacing w:val="0"/>
          <w:kern w:val="32"/>
          <w:szCs w:val="24"/>
          <w:lang w:val="en-GB" w:eastAsia="en-GB"/>
        </w:rPr>
      </w:pPr>
      <w:r w:rsidRPr="003A51F2">
        <w:rPr>
          <w:rFonts w:ascii="Times New Roman" w:hAnsi="Times New Roman"/>
          <w:spacing w:val="0"/>
          <w:sz w:val="28"/>
          <w:szCs w:val="28"/>
          <w:lang w:val="en-GB" w:eastAsia="en-GB"/>
        </w:rPr>
        <w:tab/>
      </w:r>
      <w:r w:rsidRPr="003A51F2">
        <w:rPr>
          <w:rFonts w:ascii="Times New Roman" w:hAnsi="Times New Roman"/>
          <w:spacing w:val="0"/>
          <w:sz w:val="28"/>
          <w:szCs w:val="28"/>
          <w:lang w:val="en-GB" w:eastAsia="en-GB"/>
        </w:rPr>
        <w:tab/>
      </w:r>
      <w:r w:rsidRPr="003A51F2">
        <w:rPr>
          <w:rFonts w:ascii="Times New Roman" w:hAnsi="Times New Roman"/>
          <w:spacing w:val="0"/>
          <w:sz w:val="28"/>
          <w:szCs w:val="28"/>
          <w:lang w:val="en-GB" w:eastAsia="en-GB"/>
        </w:rPr>
        <w:tab/>
      </w:r>
      <w:r w:rsidRPr="003A51F2">
        <w:rPr>
          <w:rFonts w:ascii="Times New Roman" w:hAnsi="Times New Roman"/>
          <w:spacing w:val="0"/>
          <w:sz w:val="28"/>
          <w:szCs w:val="28"/>
          <w:lang w:val="en-GB" w:eastAsia="en-GB"/>
        </w:rPr>
        <w:tab/>
      </w:r>
      <w:r w:rsidRPr="003A51F2">
        <w:rPr>
          <w:rFonts w:ascii="Times New Roman" w:hAnsi="Times New Roman"/>
          <w:spacing w:val="0"/>
          <w:sz w:val="28"/>
          <w:szCs w:val="28"/>
          <w:lang w:val="en-GB" w:eastAsia="en-GB"/>
        </w:rPr>
        <w:tab/>
      </w:r>
      <w:r w:rsidRPr="003A51F2">
        <w:rPr>
          <w:rFonts w:ascii="Times New Roman" w:hAnsi="Times New Roman"/>
          <w:spacing w:val="0"/>
          <w:sz w:val="28"/>
          <w:szCs w:val="28"/>
          <w:lang w:val="en-GB" w:eastAsia="en-GB"/>
        </w:rPr>
        <w:tab/>
      </w:r>
      <w:r w:rsidRPr="003A51F2">
        <w:rPr>
          <w:rFonts w:ascii="Times New Roman" w:hAnsi="Times New Roman"/>
          <w:spacing w:val="0"/>
          <w:sz w:val="28"/>
          <w:szCs w:val="28"/>
          <w:lang w:val="en-GB" w:eastAsia="en-GB"/>
        </w:rPr>
        <w:tab/>
      </w:r>
      <w:r w:rsidRPr="003A51F2">
        <w:rPr>
          <w:rFonts w:ascii="Times New Roman" w:hAnsi="Times New Roman"/>
          <w:spacing w:val="0"/>
          <w:sz w:val="28"/>
          <w:szCs w:val="28"/>
          <w:lang w:val="en-GB" w:eastAsia="en-GB"/>
        </w:rPr>
        <w:tab/>
      </w:r>
      <w:bookmarkStart w:id="156" w:name="_Toc154502945"/>
      <w:bookmarkStart w:id="157" w:name="_Toc154503855"/>
      <w:bookmarkStart w:id="158" w:name="_Toc154504931"/>
      <w:bookmarkStart w:id="159" w:name="_Toc154583184"/>
      <w:bookmarkStart w:id="160" w:name="_Toc154583271"/>
      <w:bookmarkStart w:id="161" w:name="_Toc154583335"/>
      <w:bookmarkStart w:id="162" w:name="_Toc154583463"/>
      <w:bookmarkStart w:id="163" w:name="_Toc154704055"/>
      <w:bookmarkStart w:id="164" w:name="_Toc154748201"/>
      <w:bookmarkStart w:id="165" w:name="_Toc154748287"/>
      <w:r w:rsidR="00BE2371">
        <w:rPr>
          <w:rFonts w:ascii="Times New Roman" w:hAnsi="Times New Roman"/>
          <w:b/>
          <w:bCs/>
          <w:spacing w:val="0"/>
          <w:kern w:val="32"/>
          <w:szCs w:val="24"/>
          <w:lang w:val="en-GB" w:eastAsia="en-GB"/>
        </w:rPr>
        <w:t>Azza Adel Bait Dashisha</w:t>
      </w:r>
      <w:bookmarkEnd w:id="156"/>
      <w:bookmarkEnd w:id="157"/>
      <w:bookmarkEnd w:id="158"/>
      <w:bookmarkEnd w:id="159"/>
      <w:bookmarkEnd w:id="160"/>
      <w:bookmarkEnd w:id="161"/>
      <w:bookmarkEnd w:id="162"/>
      <w:bookmarkEnd w:id="163"/>
      <w:bookmarkEnd w:id="164"/>
      <w:bookmarkEnd w:id="165"/>
    </w:p>
    <w:p w14:paraId="589B38E4" w14:textId="77777777" w:rsidR="005334D0" w:rsidRPr="003A51F2" w:rsidRDefault="005334D0" w:rsidP="005334D0">
      <w:pPr>
        <w:ind w:left="360"/>
        <w:jc w:val="left"/>
        <w:rPr>
          <w:rFonts w:ascii="Times New Roman" w:hAnsi="Times New Roman"/>
          <w:b/>
          <w:spacing w:val="0"/>
          <w:szCs w:val="24"/>
          <w:lang w:val="en-GB" w:eastAsia="en-GB"/>
        </w:rPr>
      </w:pPr>
    </w:p>
    <w:p w14:paraId="55E269DA" w14:textId="77777777" w:rsidR="005334D0" w:rsidRDefault="005334D0" w:rsidP="005334D0">
      <w:pPr>
        <w:ind w:left="360"/>
        <w:jc w:val="left"/>
        <w:rPr>
          <w:rFonts w:ascii="Times New Roman" w:hAnsi="Times New Roman"/>
          <w:spacing w:val="0"/>
          <w:szCs w:val="24"/>
          <w:lang w:val="en-GB" w:eastAsia="en-GB"/>
        </w:rPr>
      </w:pPr>
      <w:r w:rsidRPr="003A51F2">
        <w:rPr>
          <w:rFonts w:ascii="Times New Roman" w:hAnsi="Times New Roman"/>
          <w:spacing w:val="0"/>
          <w:szCs w:val="24"/>
          <w:lang w:val="en-GB" w:eastAsia="en-GB"/>
        </w:rPr>
        <w:tab/>
      </w:r>
      <w:r w:rsidRPr="003A51F2">
        <w:rPr>
          <w:rFonts w:ascii="Times New Roman" w:hAnsi="Times New Roman"/>
          <w:spacing w:val="0"/>
          <w:szCs w:val="24"/>
          <w:lang w:val="en-GB" w:eastAsia="en-GB"/>
        </w:rPr>
        <w:tab/>
      </w:r>
      <w:r w:rsidRPr="003A51F2">
        <w:rPr>
          <w:rFonts w:ascii="Times New Roman" w:hAnsi="Times New Roman"/>
          <w:spacing w:val="0"/>
          <w:szCs w:val="24"/>
          <w:lang w:val="en-GB" w:eastAsia="en-GB"/>
        </w:rPr>
        <w:tab/>
      </w:r>
      <w:r w:rsidRPr="003A51F2">
        <w:rPr>
          <w:rFonts w:ascii="Times New Roman" w:hAnsi="Times New Roman"/>
          <w:spacing w:val="0"/>
          <w:szCs w:val="24"/>
          <w:lang w:val="en-GB" w:eastAsia="en-GB"/>
        </w:rPr>
        <w:tab/>
      </w:r>
      <w:r w:rsidRPr="003A51F2">
        <w:rPr>
          <w:rFonts w:ascii="Times New Roman" w:hAnsi="Times New Roman"/>
          <w:spacing w:val="0"/>
          <w:szCs w:val="24"/>
          <w:lang w:val="en-GB" w:eastAsia="en-GB"/>
        </w:rPr>
        <w:tab/>
      </w:r>
      <w:r w:rsidRPr="003A51F2">
        <w:rPr>
          <w:rFonts w:ascii="Times New Roman" w:hAnsi="Times New Roman"/>
          <w:spacing w:val="0"/>
          <w:szCs w:val="24"/>
          <w:lang w:val="en-GB" w:eastAsia="en-GB"/>
        </w:rPr>
        <w:tab/>
      </w:r>
      <w:r w:rsidRPr="003A51F2">
        <w:rPr>
          <w:rFonts w:ascii="Times New Roman" w:hAnsi="Times New Roman"/>
          <w:spacing w:val="0"/>
          <w:szCs w:val="24"/>
          <w:lang w:val="en-GB" w:eastAsia="en-GB"/>
        </w:rPr>
        <w:tab/>
      </w:r>
      <w:r w:rsidRPr="003A51F2">
        <w:rPr>
          <w:rFonts w:ascii="Times New Roman" w:hAnsi="Times New Roman"/>
          <w:spacing w:val="0"/>
          <w:szCs w:val="24"/>
          <w:lang w:val="en-GB" w:eastAsia="en-GB"/>
        </w:rPr>
        <w:tab/>
        <w:t xml:space="preserve">Date: </w:t>
      </w:r>
    </w:p>
    <w:p w14:paraId="6A03C708" w14:textId="77777777" w:rsidR="005334D0" w:rsidRDefault="005334D0" w:rsidP="005334D0">
      <w:pPr>
        <w:ind w:left="360"/>
        <w:jc w:val="left"/>
        <w:rPr>
          <w:rFonts w:ascii="Times New Roman" w:hAnsi="Times New Roman"/>
          <w:spacing w:val="0"/>
          <w:szCs w:val="24"/>
          <w:lang w:val="en-GB" w:eastAsia="en-GB"/>
        </w:rPr>
      </w:pPr>
    </w:p>
    <w:p w14:paraId="2DF75AE5" w14:textId="77777777" w:rsidR="005334D0" w:rsidRPr="003A51F2" w:rsidRDefault="005334D0" w:rsidP="005334D0">
      <w:pPr>
        <w:ind w:left="360"/>
        <w:jc w:val="left"/>
        <w:rPr>
          <w:rFonts w:ascii="Times New Roman" w:hAnsi="Times New Roman"/>
          <w:spacing w:val="0"/>
          <w:szCs w:val="24"/>
          <w:lang w:val="en-GB" w:eastAsia="en-GB"/>
        </w:rPr>
      </w:pPr>
    </w:p>
    <w:p w14:paraId="0566C6A1" w14:textId="77777777" w:rsidR="005334D0" w:rsidRPr="003A51F2" w:rsidRDefault="005334D0" w:rsidP="005334D0">
      <w:pPr>
        <w:ind w:left="5400" w:firstLine="360"/>
        <w:jc w:val="left"/>
        <w:rPr>
          <w:rFonts w:ascii="Times New Roman" w:hAnsi="Times New Roman"/>
          <w:spacing w:val="0"/>
          <w:szCs w:val="24"/>
          <w:lang w:val="en-GB" w:eastAsia="en-GB"/>
        </w:rPr>
      </w:pPr>
      <w:r w:rsidRPr="003A51F2">
        <w:rPr>
          <w:rFonts w:ascii="Times New Roman" w:hAnsi="Times New Roman"/>
          <w:spacing w:val="0"/>
          <w:szCs w:val="24"/>
          <w:lang w:val="en-GB" w:eastAsia="en-GB"/>
        </w:rPr>
        <w:t>(Signature)</w:t>
      </w:r>
    </w:p>
    <w:p w14:paraId="52DED43F" w14:textId="77777777" w:rsidR="005334D0" w:rsidRPr="003A51F2" w:rsidRDefault="005334D0" w:rsidP="005334D0">
      <w:pPr>
        <w:ind w:left="360"/>
        <w:jc w:val="left"/>
        <w:rPr>
          <w:rFonts w:ascii="Times New Roman" w:hAnsi="Times New Roman"/>
          <w:spacing w:val="0"/>
          <w:sz w:val="28"/>
          <w:szCs w:val="28"/>
          <w:lang w:val="en-GB" w:eastAsia="en-GB"/>
        </w:rPr>
      </w:pPr>
      <w:r w:rsidRPr="003A51F2">
        <w:rPr>
          <w:rFonts w:ascii="Times New Roman" w:hAnsi="Times New Roman"/>
          <w:spacing w:val="0"/>
          <w:sz w:val="28"/>
          <w:szCs w:val="28"/>
          <w:lang w:val="en-GB" w:eastAsia="en-GB"/>
        </w:rPr>
        <w:tab/>
      </w:r>
      <w:r w:rsidRPr="003A51F2">
        <w:rPr>
          <w:rFonts w:ascii="Times New Roman" w:hAnsi="Times New Roman"/>
          <w:spacing w:val="0"/>
          <w:sz w:val="28"/>
          <w:szCs w:val="28"/>
          <w:lang w:val="en-GB" w:eastAsia="en-GB"/>
        </w:rPr>
        <w:tab/>
      </w:r>
      <w:r w:rsidRPr="003A51F2">
        <w:rPr>
          <w:rFonts w:ascii="Times New Roman" w:hAnsi="Times New Roman"/>
          <w:spacing w:val="0"/>
          <w:sz w:val="28"/>
          <w:szCs w:val="28"/>
          <w:lang w:val="en-GB" w:eastAsia="en-GB"/>
        </w:rPr>
        <w:tab/>
      </w:r>
      <w:r w:rsidRPr="003A51F2">
        <w:rPr>
          <w:rFonts w:ascii="Times New Roman" w:hAnsi="Times New Roman"/>
          <w:spacing w:val="0"/>
          <w:sz w:val="28"/>
          <w:szCs w:val="28"/>
          <w:lang w:val="en-GB" w:eastAsia="en-GB"/>
        </w:rPr>
        <w:tab/>
      </w:r>
      <w:r w:rsidRPr="003A51F2">
        <w:rPr>
          <w:rFonts w:ascii="Times New Roman" w:hAnsi="Times New Roman"/>
          <w:spacing w:val="0"/>
          <w:sz w:val="28"/>
          <w:szCs w:val="28"/>
          <w:lang w:val="en-GB" w:eastAsia="en-GB"/>
        </w:rPr>
        <w:tab/>
      </w:r>
      <w:r w:rsidRPr="003A51F2">
        <w:rPr>
          <w:rFonts w:ascii="Times New Roman" w:hAnsi="Times New Roman"/>
          <w:spacing w:val="0"/>
          <w:sz w:val="28"/>
          <w:szCs w:val="28"/>
          <w:lang w:val="en-GB" w:eastAsia="en-GB"/>
        </w:rPr>
        <w:tab/>
      </w:r>
      <w:r w:rsidRPr="003A51F2">
        <w:rPr>
          <w:rFonts w:ascii="Times New Roman" w:hAnsi="Times New Roman"/>
          <w:spacing w:val="0"/>
          <w:sz w:val="28"/>
          <w:szCs w:val="28"/>
          <w:lang w:val="en-GB" w:eastAsia="en-GB"/>
        </w:rPr>
        <w:tab/>
      </w:r>
      <w:r w:rsidRPr="003A51F2">
        <w:rPr>
          <w:rFonts w:ascii="Times New Roman" w:hAnsi="Times New Roman"/>
          <w:spacing w:val="0"/>
          <w:sz w:val="28"/>
          <w:szCs w:val="28"/>
          <w:lang w:val="en-GB" w:eastAsia="en-GB"/>
        </w:rPr>
        <w:tab/>
        <w:t>____________________</w:t>
      </w:r>
    </w:p>
    <w:p w14:paraId="498152D9" w14:textId="77777777" w:rsidR="00484511" w:rsidRDefault="005334D0" w:rsidP="005334D0">
      <w:pPr>
        <w:ind w:left="360"/>
        <w:jc w:val="left"/>
        <w:rPr>
          <w:rFonts w:ascii="Times New Roman" w:hAnsi="Times New Roman"/>
          <w:b/>
          <w:bCs/>
          <w:spacing w:val="0"/>
          <w:kern w:val="32"/>
          <w:szCs w:val="24"/>
          <w:lang w:val="en-GB" w:eastAsia="en-GB"/>
        </w:rPr>
      </w:pPr>
      <w:r w:rsidRPr="003A51F2">
        <w:rPr>
          <w:rFonts w:ascii="Times New Roman" w:hAnsi="Times New Roman"/>
          <w:spacing w:val="0"/>
          <w:sz w:val="28"/>
          <w:szCs w:val="28"/>
          <w:lang w:val="en-GB" w:eastAsia="en-GB"/>
        </w:rPr>
        <w:tab/>
      </w:r>
      <w:r w:rsidRPr="003A51F2">
        <w:rPr>
          <w:rFonts w:ascii="Times New Roman" w:hAnsi="Times New Roman"/>
          <w:spacing w:val="0"/>
          <w:sz w:val="28"/>
          <w:szCs w:val="28"/>
          <w:lang w:val="en-GB" w:eastAsia="en-GB"/>
        </w:rPr>
        <w:tab/>
      </w:r>
      <w:r w:rsidRPr="003A51F2">
        <w:rPr>
          <w:rFonts w:ascii="Times New Roman" w:hAnsi="Times New Roman"/>
          <w:spacing w:val="0"/>
          <w:sz w:val="28"/>
          <w:szCs w:val="28"/>
          <w:lang w:val="en-GB" w:eastAsia="en-GB"/>
        </w:rPr>
        <w:tab/>
      </w:r>
      <w:r w:rsidRPr="003A51F2">
        <w:rPr>
          <w:rFonts w:ascii="Times New Roman" w:hAnsi="Times New Roman"/>
          <w:spacing w:val="0"/>
          <w:sz w:val="28"/>
          <w:szCs w:val="28"/>
          <w:lang w:val="en-GB" w:eastAsia="en-GB"/>
        </w:rPr>
        <w:tab/>
      </w:r>
      <w:r w:rsidRPr="003A51F2">
        <w:rPr>
          <w:rFonts w:ascii="Times New Roman" w:hAnsi="Times New Roman"/>
          <w:spacing w:val="0"/>
          <w:sz w:val="28"/>
          <w:szCs w:val="28"/>
          <w:lang w:val="en-GB" w:eastAsia="en-GB"/>
        </w:rPr>
        <w:tab/>
      </w:r>
      <w:r w:rsidRPr="003A51F2">
        <w:rPr>
          <w:rFonts w:ascii="Times New Roman" w:hAnsi="Times New Roman"/>
          <w:spacing w:val="0"/>
          <w:sz w:val="28"/>
          <w:szCs w:val="28"/>
          <w:lang w:val="en-GB" w:eastAsia="en-GB"/>
        </w:rPr>
        <w:tab/>
      </w:r>
      <w:r w:rsidRPr="003A51F2">
        <w:rPr>
          <w:rFonts w:ascii="Times New Roman" w:hAnsi="Times New Roman"/>
          <w:spacing w:val="0"/>
          <w:sz w:val="28"/>
          <w:szCs w:val="28"/>
          <w:lang w:val="en-GB" w:eastAsia="en-GB"/>
        </w:rPr>
        <w:tab/>
      </w:r>
      <w:r w:rsidRPr="003A51F2">
        <w:rPr>
          <w:rFonts w:ascii="Times New Roman" w:hAnsi="Times New Roman"/>
          <w:spacing w:val="0"/>
          <w:sz w:val="28"/>
          <w:szCs w:val="28"/>
          <w:lang w:val="en-GB" w:eastAsia="en-GB"/>
        </w:rPr>
        <w:tab/>
      </w:r>
      <w:r w:rsidR="00BE2371">
        <w:rPr>
          <w:rFonts w:ascii="Times New Roman" w:hAnsi="Times New Roman"/>
          <w:b/>
          <w:bCs/>
          <w:spacing w:val="0"/>
          <w:kern w:val="32"/>
          <w:szCs w:val="24"/>
          <w:lang w:val="en-GB" w:eastAsia="en-GB"/>
        </w:rPr>
        <w:t>Shamukh Abu Baker Alfaqih</w:t>
      </w:r>
    </w:p>
    <w:p w14:paraId="01542022" w14:textId="77777777" w:rsidR="005334D0" w:rsidRPr="00484511" w:rsidRDefault="00BE2371" w:rsidP="00472F96">
      <w:pPr>
        <w:bidi/>
        <w:ind w:left="2160"/>
        <w:rPr>
          <w:rFonts w:ascii="Times New Roman" w:hAnsi="Times New Roman"/>
          <w:b/>
          <w:szCs w:val="24"/>
          <w:lang w:val="en-GB" w:eastAsia="en-GB"/>
        </w:rPr>
      </w:pPr>
      <w:r w:rsidRPr="00484511">
        <w:rPr>
          <w:rFonts w:ascii="Times New Roman" w:hAnsi="Times New Roman"/>
          <w:b/>
          <w:bCs/>
          <w:kern w:val="32"/>
          <w:szCs w:val="24"/>
          <w:lang w:val="en-GB" w:eastAsia="en-GB"/>
        </w:rPr>
        <w:t>Alhamiri</w:t>
      </w:r>
    </w:p>
    <w:p w14:paraId="13616EE7" w14:textId="77777777" w:rsidR="00484511" w:rsidRPr="003A51F2" w:rsidRDefault="00484511" w:rsidP="005334D0">
      <w:pPr>
        <w:ind w:left="360"/>
        <w:jc w:val="left"/>
        <w:rPr>
          <w:rFonts w:ascii="Times New Roman" w:hAnsi="Times New Roman"/>
          <w:b/>
          <w:spacing w:val="0"/>
          <w:szCs w:val="24"/>
          <w:lang w:val="en-GB" w:eastAsia="en-GB"/>
        </w:rPr>
      </w:pPr>
    </w:p>
    <w:p w14:paraId="1BE85064" w14:textId="77777777" w:rsidR="005334D0" w:rsidRPr="003A51F2" w:rsidRDefault="005334D0" w:rsidP="005334D0">
      <w:pPr>
        <w:ind w:left="360"/>
        <w:jc w:val="left"/>
        <w:rPr>
          <w:rFonts w:ascii="Times New Roman" w:hAnsi="Times New Roman"/>
          <w:spacing w:val="0"/>
          <w:szCs w:val="24"/>
          <w:lang w:val="en-GB" w:eastAsia="en-GB"/>
        </w:rPr>
      </w:pPr>
      <w:r w:rsidRPr="003A51F2">
        <w:rPr>
          <w:rFonts w:ascii="Times New Roman" w:hAnsi="Times New Roman"/>
          <w:spacing w:val="0"/>
          <w:szCs w:val="24"/>
          <w:lang w:val="en-GB" w:eastAsia="en-GB"/>
        </w:rPr>
        <w:tab/>
      </w:r>
      <w:r w:rsidRPr="003A51F2">
        <w:rPr>
          <w:rFonts w:ascii="Times New Roman" w:hAnsi="Times New Roman"/>
          <w:spacing w:val="0"/>
          <w:szCs w:val="24"/>
          <w:lang w:val="en-GB" w:eastAsia="en-GB"/>
        </w:rPr>
        <w:tab/>
      </w:r>
      <w:r w:rsidRPr="003A51F2">
        <w:rPr>
          <w:rFonts w:ascii="Times New Roman" w:hAnsi="Times New Roman"/>
          <w:spacing w:val="0"/>
          <w:szCs w:val="24"/>
          <w:lang w:val="en-GB" w:eastAsia="en-GB"/>
        </w:rPr>
        <w:tab/>
      </w:r>
      <w:r w:rsidRPr="003A51F2">
        <w:rPr>
          <w:rFonts w:ascii="Times New Roman" w:hAnsi="Times New Roman"/>
          <w:spacing w:val="0"/>
          <w:szCs w:val="24"/>
          <w:lang w:val="en-GB" w:eastAsia="en-GB"/>
        </w:rPr>
        <w:tab/>
      </w:r>
      <w:r w:rsidRPr="003A51F2">
        <w:rPr>
          <w:rFonts w:ascii="Times New Roman" w:hAnsi="Times New Roman"/>
          <w:spacing w:val="0"/>
          <w:szCs w:val="24"/>
          <w:lang w:val="en-GB" w:eastAsia="en-GB"/>
        </w:rPr>
        <w:tab/>
      </w:r>
      <w:r w:rsidRPr="003A51F2">
        <w:rPr>
          <w:rFonts w:ascii="Times New Roman" w:hAnsi="Times New Roman"/>
          <w:spacing w:val="0"/>
          <w:szCs w:val="24"/>
          <w:lang w:val="en-GB" w:eastAsia="en-GB"/>
        </w:rPr>
        <w:tab/>
      </w:r>
      <w:r w:rsidRPr="003A51F2">
        <w:rPr>
          <w:rFonts w:ascii="Times New Roman" w:hAnsi="Times New Roman"/>
          <w:spacing w:val="0"/>
          <w:szCs w:val="24"/>
          <w:lang w:val="en-GB" w:eastAsia="en-GB"/>
        </w:rPr>
        <w:tab/>
      </w:r>
      <w:r w:rsidRPr="003A51F2">
        <w:rPr>
          <w:rFonts w:ascii="Times New Roman" w:hAnsi="Times New Roman"/>
          <w:spacing w:val="0"/>
          <w:szCs w:val="24"/>
          <w:lang w:val="en-GB" w:eastAsia="en-GB"/>
        </w:rPr>
        <w:tab/>
        <w:t xml:space="preserve">Date: </w:t>
      </w:r>
    </w:p>
    <w:p w14:paraId="3A60BB59" w14:textId="77777777" w:rsidR="007B5971" w:rsidRPr="003A51F2" w:rsidRDefault="007B5971" w:rsidP="007B5971">
      <w:pPr>
        <w:keepNext/>
        <w:spacing w:before="240" w:after="60"/>
        <w:jc w:val="center"/>
        <w:outlineLvl w:val="0"/>
        <w:rPr>
          <w:rFonts w:ascii="Times New Roman" w:hAnsi="Times New Roman"/>
          <w:b/>
          <w:bCs/>
          <w:spacing w:val="0"/>
          <w:kern w:val="32"/>
          <w:szCs w:val="24"/>
          <w:lang w:val="en-GB" w:eastAsia="en-GB"/>
        </w:rPr>
      </w:pPr>
      <w:bookmarkStart w:id="166" w:name="_Toc154748288"/>
      <w:r w:rsidRPr="003A51F2">
        <w:rPr>
          <w:rFonts w:ascii="Times New Roman" w:hAnsi="Times New Roman"/>
          <w:b/>
          <w:bCs/>
          <w:spacing w:val="0"/>
          <w:kern w:val="32"/>
          <w:szCs w:val="24"/>
          <w:lang w:val="en-GB" w:eastAsia="en-GB"/>
        </w:rPr>
        <w:lastRenderedPageBreak/>
        <w:t>Appendix</w:t>
      </w:r>
      <w:r>
        <w:rPr>
          <w:rFonts w:ascii="Times New Roman" w:hAnsi="Times New Roman"/>
          <w:b/>
          <w:bCs/>
          <w:spacing w:val="0"/>
          <w:kern w:val="32"/>
          <w:szCs w:val="24"/>
          <w:lang w:val="en-GB" w:eastAsia="en-GB"/>
        </w:rPr>
        <w:t xml:space="preserve"> K</w:t>
      </w:r>
      <w:r w:rsidRPr="003A51F2">
        <w:rPr>
          <w:rFonts w:ascii="Times New Roman" w:hAnsi="Times New Roman"/>
          <w:b/>
          <w:bCs/>
          <w:spacing w:val="0"/>
          <w:kern w:val="32"/>
          <w:szCs w:val="24"/>
          <w:lang w:val="en-GB" w:eastAsia="en-GB"/>
        </w:rPr>
        <w:t>: Table of Contents</w:t>
      </w:r>
      <w:bookmarkEnd w:id="166"/>
    </w:p>
    <w:p w14:paraId="2C000B34" w14:textId="77777777" w:rsidR="007B5971" w:rsidRPr="003A51F2" w:rsidRDefault="007B5971" w:rsidP="007B5971">
      <w:pPr>
        <w:keepNext/>
        <w:spacing w:before="240" w:after="60"/>
        <w:jc w:val="center"/>
        <w:outlineLvl w:val="0"/>
        <w:rPr>
          <w:rFonts w:ascii="Times New Roman" w:hAnsi="Times New Roman"/>
          <w:b/>
          <w:bCs/>
          <w:spacing w:val="0"/>
          <w:kern w:val="32"/>
          <w:szCs w:val="24"/>
          <w:lang w:val="en-GB" w:eastAsia="en-GB"/>
        </w:rPr>
      </w:pPr>
    </w:p>
    <w:p w14:paraId="18BA9F29" w14:textId="77777777" w:rsidR="007B5971" w:rsidRDefault="007B5971" w:rsidP="007B5971">
      <w:pPr>
        <w:spacing w:after="200" w:line="276" w:lineRule="auto"/>
        <w:jc w:val="center"/>
        <w:rPr>
          <w:rFonts w:ascii="Times New Roman" w:eastAsia="Calibri" w:hAnsi="Times New Roman"/>
          <w:b/>
          <w:bCs/>
          <w:spacing w:val="0"/>
          <w:szCs w:val="24"/>
        </w:rPr>
      </w:pPr>
      <w:r w:rsidRPr="00FC7527">
        <w:rPr>
          <w:rFonts w:ascii="Times New Roman" w:eastAsia="Calibri" w:hAnsi="Times New Roman"/>
          <w:b/>
          <w:bCs/>
          <w:spacing w:val="0"/>
          <w:szCs w:val="24"/>
        </w:rPr>
        <w:t>TABLE OF CONTENTS</w:t>
      </w:r>
    </w:p>
    <w:p w14:paraId="4A78B67E" w14:textId="77777777" w:rsidR="00E619A3" w:rsidRPr="003A51F2" w:rsidRDefault="00E619A3" w:rsidP="00DD53CA">
      <w:pPr>
        <w:keepNext/>
        <w:spacing w:before="240" w:after="60"/>
        <w:outlineLvl w:val="0"/>
        <w:rPr>
          <w:rFonts w:ascii="Times New Roman" w:hAnsi="Times New Roman"/>
          <w:b/>
          <w:bCs/>
          <w:spacing w:val="0"/>
          <w:kern w:val="32"/>
          <w:szCs w:val="24"/>
          <w:lang w:val="en-GB" w:eastAsia="en-GB"/>
        </w:rPr>
      </w:pPr>
      <w:bookmarkStart w:id="167" w:name="_Toc160659465"/>
    </w:p>
    <w:sdt>
      <w:sdtPr>
        <w:id w:val="1133987096"/>
        <w:docPartObj>
          <w:docPartGallery w:val="Table of Contents"/>
          <w:docPartUnique/>
        </w:docPartObj>
      </w:sdtPr>
      <w:sdtEndPr>
        <w:rPr>
          <w:b/>
          <w:bCs/>
          <w:noProof/>
        </w:rPr>
      </w:sdtEndPr>
      <w:sdtContent>
        <w:p w14:paraId="62C5F65A" w14:textId="787B10AF" w:rsidR="002C07B3" w:rsidRDefault="00F77A07" w:rsidP="002C07B3">
          <w:pPr>
            <w:pStyle w:val="10"/>
            <w:tabs>
              <w:tab w:val="right" w:leader="dot" w:pos="9016"/>
            </w:tabs>
            <w:rPr>
              <w:rFonts w:asciiTheme="minorHAnsi" w:eastAsiaTheme="minorEastAsia" w:hAnsiTheme="minorHAnsi" w:cstheme="minorBidi"/>
              <w:noProof/>
              <w:spacing w:val="0"/>
              <w:kern w:val="2"/>
              <w:sz w:val="22"/>
              <w:szCs w:val="22"/>
              <w14:ligatures w14:val="standardContextual"/>
            </w:rPr>
          </w:pPr>
          <w:r>
            <w:rPr>
              <w:rFonts w:asciiTheme="majorHAnsi" w:eastAsiaTheme="majorEastAsia" w:hAnsiTheme="majorHAnsi" w:cstheme="majorBidi"/>
              <w:color w:val="2E74B5" w:themeColor="accent1" w:themeShade="BF"/>
              <w:spacing w:val="0"/>
              <w:sz w:val="32"/>
              <w:szCs w:val="32"/>
            </w:rPr>
            <w:fldChar w:fldCharType="begin"/>
          </w:r>
          <w:r w:rsidR="007B5971">
            <w:instrText xml:space="preserve"> TOC \o "1-3" \h \z \u </w:instrText>
          </w:r>
          <w:r>
            <w:rPr>
              <w:rFonts w:asciiTheme="majorHAnsi" w:eastAsiaTheme="majorEastAsia" w:hAnsiTheme="majorHAnsi" w:cstheme="majorBidi"/>
              <w:color w:val="2E74B5" w:themeColor="accent1" w:themeShade="BF"/>
              <w:spacing w:val="0"/>
              <w:sz w:val="32"/>
              <w:szCs w:val="32"/>
            </w:rPr>
            <w:fldChar w:fldCharType="separate"/>
          </w:r>
          <w:hyperlink w:anchor="_Toc154748288" w:history="1">
            <w:r w:rsidR="002C07B3" w:rsidRPr="00602F8A">
              <w:rPr>
                <w:rStyle w:val="Hyperlink"/>
                <w:rFonts w:ascii="Times New Roman" w:hAnsi="Times New Roman"/>
                <w:b/>
                <w:bCs/>
                <w:noProof/>
                <w:kern w:val="32"/>
                <w:lang w:val="en-GB" w:eastAsia="en-GB"/>
              </w:rPr>
              <w:t>Appendix K: Table of Contents</w:t>
            </w:r>
            <w:r w:rsidR="002C07B3">
              <w:rPr>
                <w:noProof/>
                <w:webHidden/>
              </w:rPr>
              <w:tab/>
            </w:r>
            <w:r w:rsidR="002C07B3">
              <w:rPr>
                <w:noProof/>
                <w:webHidden/>
              </w:rPr>
              <w:fldChar w:fldCharType="begin"/>
            </w:r>
            <w:r w:rsidR="002C07B3">
              <w:rPr>
                <w:noProof/>
                <w:webHidden/>
              </w:rPr>
              <w:instrText xml:space="preserve"> PAGEREF _Toc154748288 \h </w:instrText>
            </w:r>
            <w:r w:rsidR="002C07B3">
              <w:rPr>
                <w:noProof/>
                <w:webHidden/>
              </w:rPr>
            </w:r>
            <w:r w:rsidR="002C07B3">
              <w:rPr>
                <w:noProof/>
                <w:webHidden/>
              </w:rPr>
              <w:fldChar w:fldCharType="separate"/>
            </w:r>
            <w:r w:rsidR="002C07B3">
              <w:rPr>
                <w:noProof/>
                <w:webHidden/>
              </w:rPr>
              <w:t>3</w:t>
            </w:r>
            <w:r w:rsidR="002C07B3">
              <w:rPr>
                <w:noProof/>
                <w:webHidden/>
              </w:rPr>
              <w:fldChar w:fldCharType="end"/>
            </w:r>
          </w:hyperlink>
        </w:p>
        <w:p w14:paraId="5F88CC0F" w14:textId="2EABE4E7" w:rsidR="002C07B3" w:rsidRDefault="00BF0F0E">
          <w:pPr>
            <w:pStyle w:val="10"/>
            <w:tabs>
              <w:tab w:val="right" w:leader="dot" w:pos="9016"/>
            </w:tabs>
            <w:rPr>
              <w:rFonts w:asciiTheme="minorHAnsi" w:eastAsiaTheme="minorEastAsia" w:hAnsiTheme="minorHAnsi" w:cstheme="minorBidi"/>
              <w:noProof/>
              <w:spacing w:val="0"/>
              <w:kern w:val="2"/>
              <w:sz w:val="22"/>
              <w:szCs w:val="22"/>
              <w14:ligatures w14:val="standardContextual"/>
            </w:rPr>
          </w:pPr>
          <w:hyperlink w:anchor="_Toc154748289" w:history="1">
            <w:r w:rsidR="002C07B3" w:rsidRPr="00602F8A">
              <w:rPr>
                <w:rStyle w:val="Hyperlink"/>
                <w:rFonts w:ascii="Times New Roman" w:hAnsi="Times New Roman"/>
                <w:b/>
                <w:bCs/>
                <w:noProof/>
                <w:kern w:val="32"/>
                <w:lang w:val="en-GB" w:eastAsia="en-GB"/>
              </w:rPr>
              <w:t>Appendix L: List of Tables</w:t>
            </w:r>
            <w:r w:rsidR="002C07B3">
              <w:rPr>
                <w:noProof/>
                <w:webHidden/>
              </w:rPr>
              <w:tab/>
            </w:r>
            <w:r w:rsidR="002C07B3">
              <w:rPr>
                <w:noProof/>
                <w:webHidden/>
              </w:rPr>
              <w:fldChar w:fldCharType="begin"/>
            </w:r>
            <w:r w:rsidR="002C07B3">
              <w:rPr>
                <w:noProof/>
                <w:webHidden/>
              </w:rPr>
              <w:instrText xml:space="preserve"> PAGEREF _Toc154748289 \h </w:instrText>
            </w:r>
            <w:r w:rsidR="002C07B3">
              <w:rPr>
                <w:noProof/>
                <w:webHidden/>
              </w:rPr>
            </w:r>
            <w:r w:rsidR="002C07B3">
              <w:rPr>
                <w:noProof/>
                <w:webHidden/>
              </w:rPr>
              <w:fldChar w:fldCharType="separate"/>
            </w:r>
            <w:r w:rsidR="002C07B3">
              <w:rPr>
                <w:noProof/>
                <w:webHidden/>
              </w:rPr>
              <w:t>5</w:t>
            </w:r>
            <w:r w:rsidR="002C07B3">
              <w:rPr>
                <w:noProof/>
                <w:webHidden/>
              </w:rPr>
              <w:fldChar w:fldCharType="end"/>
            </w:r>
          </w:hyperlink>
        </w:p>
        <w:p w14:paraId="1E0954D6" w14:textId="2DD254DE" w:rsidR="002C07B3" w:rsidRDefault="00BF0F0E">
          <w:pPr>
            <w:pStyle w:val="10"/>
            <w:tabs>
              <w:tab w:val="right" w:leader="dot" w:pos="9016"/>
            </w:tabs>
            <w:rPr>
              <w:rFonts w:asciiTheme="minorHAnsi" w:eastAsiaTheme="minorEastAsia" w:hAnsiTheme="minorHAnsi" w:cstheme="minorBidi"/>
              <w:noProof/>
              <w:spacing w:val="0"/>
              <w:kern w:val="2"/>
              <w:sz w:val="22"/>
              <w:szCs w:val="22"/>
              <w14:ligatures w14:val="standardContextual"/>
            </w:rPr>
          </w:pPr>
          <w:hyperlink w:anchor="_Toc154748290" w:history="1">
            <w:r w:rsidR="002C07B3" w:rsidRPr="00602F8A">
              <w:rPr>
                <w:rStyle w:val="Hyperlink"/>
                <w:noProof/>
                <w:lang w:val="en-GB" w:eastAsia="en-GB"/>
              </w:rPr>
              <w:t>LIST OF TABLES</w:t>
            </w:r>
            <w:r w:rsidR="002C07B3">
              <w:rPr>
                <w:noProof/>
                <w:webHidden/>
              </w:rPr>
              <w:tab/>
            </w:r>
            <w:r w:rsidR="002C07B3">
              <w:rPr>
                <w:noProof/>
                <w:webHidden/>
              </w:rPr>
              <w:fldChar w:fldCharType="begin"/>
            </w:r>
            <w:r w:rsidR="002C07B3">
              <w:rPr>
                <w:noProof/>
                <w:webHidden/>
              </w:rPr>
              <w:instrText xml:space="preserve"> PAGEREF _Toc154748290 \h </w:instrText>
            </w:r>
            <w:r w:rsidR="002C07B3">
              <w:rPr>
                <w:noProof/>
                <w:webHidden/>
              </w:rPr>
            </w:r>
            <w:r w:rsidR="002C07B3">
              <w:rPr>
                <w:noProof/>
                <w:webHidden/>
              </w:rPr>
              <w:fldChar w:fldCharType="separate"/>
            </w:r>
            <w:r w:rsidR="002C07B3">
              <w:rPr>
                <w:noProof/>
                <w:webHidden/>
              </w:rPr>
              <w:t>5</w:t>
            </w:r>
            <w:r w:rsidR="002C07B3">
              <w:rPr>
                <w:noProof/>
                <w:webHidden/>
              </w:rPr>
              <w:fldChar w:fldCharType="end"/>
            </w:r>
          </w:hyperlink>
        </w:p>
        <w:p w14:paraId="6E7AFB68" w14:textId="3FCA5A9C" w:rsidR="002C07B3" w:rsidRDefault="00BF0F0E">
          <w:pPr>
            <w:pStyle w:val="10"/>
            <w:tabs>
              <w:tab w:val="right" w:leader="dot" w:pos="9016"/>
            </w:tabs>
            <w:rPr>
              <w:rFonts w:asciiTheme="minorHAnsi" w:eastAsiaTheme="minorEastAsia" w:hAnsiTheme="minorHAnsi" w:cstheme="minorBidi"/>
              <w:noProof/>
              <w:spacing w:val="0"/>
              <w:kern w:val="2"/>
              <w:sz w:val="22"/>
              <w:szCs w:val="22"/>
              <w14:ligatures w14:val="standardContextual"/>
            </w:rPr>
          </w:pPr>
          <w:hyperlink w:anchor="_Toc154748293" w:history="1">
            <w:r w:rsidR="002C07B3" w:rsidRPr="00602F8A">
              <w:rPr>
                <w:rStyle w:val="Hyperlink"/>
                <w:rFonts w:ascii="Times New Roman" w:hAnsi="Times New Roman"/>
                <w:b/>
                <w:bCs/>
                <w:noProof/>
                <w:kern w:val="32"/>
                <w:lang w:val="en-GB" w:eastAsia="en-GB"/>
              </w:rPr>
              <w:t>Appendix M: List of Figures</w:t>
            </w:r>
            <w:r w:rsidR="002C07B3">
              <w:rPr>
                <w:noProof/>
                <w:webHidden/>
              </w:rPr>
              <w:tab/>
            </w:r>
            <w:r w:rsidR="002C07B3">
              <w:rPr>
                <w:noProof/>
                <w:webHidden/>
              </w:rPr>
              <w:fldChar w:fldCharType="begin"/>
            </w:r>
            <w:r w:rsidR="002C07B3">
              <w:rPr>
                <w:noProof/>
                <w:webHidden/>
              </w:rPr>
              <w:instrText xml:space="preserve"> PAGEREF _Toc154748293 \h </w:instrText>
            </w:r>
            <w:r w:rsidR="002C07B3">
              <w:rPr>
                <w:noProof/>
                <w:webHidden/>
              </w:rPr>
            </w:r>
            <w:r w:rsidR="002C07B3">
              <w:rPr>
                <w:noProof/>
                <w:webHidden/>
              </w:rPr>
              <w:fldChar w:fldCharType="separate"/>
            </w:r>
            <w:r w:rsidR="002C07B3">
              <w:rPr>
                <w:noProof/>
                <w:webHidden/>
              </w:rPr>
              <w:t>6</w:t>
            </w:r>
            <w:r w:rsidR="002C07B3">
              <w:rPr>
                <w:noProof/>
                <w:webHidden/>
              </w:rPr>
              <w:fldChar w:fldCharType="end"/>
            </w:r>
          </w:hyperlink>
        </w:p>
        <w:p w14:paraId="7F0BC475" w14:textId="796EA14B" w:rsidR="002C07B3" w:rsidRDefault="00BF0F0E">
          <w:pPr>
            <w:pStyle w:val="10"/>
            <w:tabs>
              <w:tab w:val="right" w:leader="dot" w:pos="9016"/>
            </w:tabs>
            <w:rPr>
              <w:rFonts w:asciiTheme="minorHAnsi" w:eastAsiaTheme="minorEastAsia" w:hAnsiTheme="minorHAnsi" w:cstheme="minorBidi"/>
              <w:noProof/>
              <w:spacing w:val="0"/>
              <w:kern w:val="2"/>
              <w:sz w:val="22"/>
              <w:szCs w:val="22"/>
              <w14:ligatures w14:val="standardContextual"/>
            </w:rPr>
          </w:pPr>
          <w:hyperlink w:anchor="_Toc154748294" w:history="1">
            <w:r w:rsidR="002C07B3" w:rsidRPr="00602F8A">
              <w:rPr>
                <w:rStyle w:val="Hyperlink"/>
                <w:noProof/>
                <w:lang w:val="en-GB" w:eastAsia="en-GB"/>
              </w:rPr>
              <w:t>LIST OF FIGURES</w:t>
            </w:r>
            <w:r w:rsidR="002C07B3">
              <w:rPr>
                <w:noProof/>
                <w:webHidden/>
              </w:rPr>
              <w:tab/>
            </w:r>
            <w:r w:rsidR="002C07B3">
              <w:rPr>
                <w:noProof/>
                <w:webHidden/>
              </w:rPr>
              <w:fldChar w:fldCharType="begin"/>
            </w:r>
            <w:r w:rsidR="002C07B3">
              <w:rPr>
                <w:noProof/>
                <w:webHidden/>
              </w:rPr>
              <w:instrText xml:space="preserve"> PAGEREF _Toc154748294 \h </w:instrText>
            </w:r>
            <w:r w:rsidR="002C07B3">
              <w:rPr>
                <w:noProof/>
                <w:webHidden/>
              </w:rPr>
            </w:r>
            <w:r w:rsidR="002C07B3">
              <w:rPr>
                <w:noProof/>
                <w:webHidden/>
              </w:rPr>
              <w:fldChar w:fldCharType="separate"/>
            </w:r>
            <w:r w:rsidR="002C07B3">
              <w:rPr>
                <w:noProof/>
                <w:webHidden/>
              </w:rPr>
              <w:t>6</w:t>
            </w:r>
            <w:r w:rsidR="002C07B3">
              <w:rPr>
                <w:noProof/>
                <w:webHidden/>
              </w:rPr>
              <w:fldChar w:fldCharType="end"/>
            </w:r>
          </w:hyperlink>
        </w:p>
        <w:p w14:paraId="017CAA21" w14:textId="2C2D0822" w:rsidR="002C07B3" w:rsidRDefault="00BF0F0E">
          <w:pPr>
            <w:pStyle w:val="10"/>
            <w:tabs>
              <w:tab w:val="right" w:leader="dot" w:pos="9016"/>
            </w:tabs>
            <w:rPr>
              <w:rFonts w:asciiTheme="minorHAnsi" w:eastAsiaTheme="minorEastAsia" w:hAnsiTheme="minorHAnsi" w:cstheme="minorBidi"/>
              <w:noProof/>
              <w:spacing w:val="0"/>
              <w:kern w:val="2"/>
              <w:sz w:val="22"/>
              <w:szCs w:val="22"/>
              <w14:ligatures w14:val="standardContextual"/>
            </w:rPr>
          </w:pPr>
          <w:hyperlink w:anchor="_Toc154748295" w:history="1">
            <w:r w:rsidR="002C07B3" w:rsidRPr="00602F8A">
              <w:rPr>
                <w:rStyle w:val="Hyperlink"/>
                <w:rFonts w:ascii="Times New Roman" w:hAnsi="Times New Roman"/>
                <w:b/>
                <w:bCs/>
                <w:noProof/>
                <w:kern w:val="32"/>
                <w:lang w:val="en-GB" w:eastAsia="en-GB"/>
              </w:rPr>
              <w:t>Appendix M: List of Abbreviations</w:t>
            </w:r>
            <w:r w:rsidR="002C07B3">
              <w:rPr>
                <w:noProof/>
                <w:webHidden/>
              </w:rPr>
              <w:tab/>
            </w:r>
            <w:r w:rsidR="002C07B3">
              <w:rPr>
                <w:noProof/>
                <w:webHidden/>
              </w:rPr>
              <w:fldChar w:fldCharType="begin"/>
            </w:r>
            <w:r w:rsidR="002C07B3">
              <w:rPr>
                <w:noProof/>
                <w:webHidden/>
              </w:rPr>
              <w:instrText xml:space="preserve"> PAGEREF _Toc154748295 \h </w:instrText>
            </w:r>
            <w:r w:rsidR="002C07B3">
              <w:rPr>
                <w:noProof/>
                <w:webHidden/>
              </w:rPr>
            </w:r>
            <w:r w:rsidR="002C07B3">
              <w:rPr>
                <w:noProof/>
                <w:webHidden/>
              </w:rPr>
              <w:fldChar w:fldCharType="separate"/>
            </w:r>
            <w:r w:rsidR="002C07B3">
              <w:rPr>
                <w:noProof/>
                <w:webHidden/>
              </w:rPr>
              <w:t>7</w:t>
            </w:r>
            <w:r w:rsidR="002C07B3">
              <w:rPr>
                <w:noProof/>
                <w:webHidden/>
              </w:rPr>
              <w:fldChar w:fldCharType="end"/>
            </w:r>
          </w:hyperlink>
        </w:p>
        <w:p w14:paraId="26975D93" w14:textId="0035C213" w:rsidR="002C07B3" w:rsidRDefault="00BF0F0E">
          <w:pPr>
            <w:pStyle w:val="10"/>
            <w:tabs>
              <w:tab w:val="right" w:leader="dot" w:pos="9016"/>
            </w:tabs>
            <w:rPr>
              <w:rFonts w:asciiTheme="minorHAnsi" w:eastAsiaTheme="minorEastAsia" w:hAnsiTheme="minorHAnsi" w:cstheme="minorBidi"/>
              <w:noProof/>
              <w:spacing w:val="0"/>
              <w:kern w:val="2"/>
              <w:sz w:val="22"/>
              <w:szCs w:val="22"/>
              <w14:ligatures w14:val="standardContextual"/>
            </w:rPr>
          </w:pPr>
          <w:hyperlink w:anchor="_Toc154748296" w:history="1">
            <w:r w:rsidR="002C07B3" w:rsidRPr="00602F8A">
              <w:rPr>
                <w:rStyle w:val="Hyperlink"/>
                <w:noProof/>
                <w:lang w:val="en-GB" w:eastAsia="en-GB"/>
              </w:rPr>
              <w:t>LIST OF ABBREVIATIONS</w:t>
            </w:r>
            <w:r w:rsidR="002C07B3">
              <w:rPr>
                <w:noProof/>
                <w:webHidden/>
              </w:rPr>
              <w:tab/>
            </w:r>
            <w:r w:rsidR="002C07B3">
              <w:rPr>
                <w:noProof/>
                <w:webHidden/>
              </w:rPr>
              <w:fldChar w:fldCharType="begin"/>
            </w:r>
            <w:r w:rsidR="002C07B3">
              <w:rPr>
                <w:noProof/>
                <w:webHidden/>
              </w:rPr>
              <w:instrText xml:space="preserve"> PAGEREF _Toc154748296 \h </w:instrText>
            </w:r>
            <w:r w:rsidR="002C07B3">
              <w:rPr>
                <w:noProof/>
                <w:webHidden/>
              </w:rPr>
            </w:r>
            <w:r w:rsidR="002C07B3">
              <w:rPr>
                <w:noProof/>
                <w:webHidden/>
              </w:rPr>
              <w:fldChar w:fldCharType="separate"/>
            </w:r>
            <w:r w:rsidR="002C07B3">
              <w:rPr>
                <w:noProof/>
                <w:webHidden/>
              </w:rPr>
              <w:t>7</w:t>
            </w:r>
            <w:r w:rsidR="002C07B3">
              <w:rPr>
                <w:noProof/>
                <w:webHidden/>
              </w:rPr>
              <w:fldChar w:fldCharType="end"/>
            </w:r>
          </w:hyperlink>
        </w:p>
        <w:p w14:paraId="17EDA2FA" w14:textId="53E7CC37" w:rsidR="002C07B3" w:rsidRDefault="00BF0F0E">
          <w:pPr>
            <w:pStyle w:val="10"/>
            <w:tabs>
              <w:tab w:val="right" w:leader="dot" w:pos="9016"/>
            </w:tabs>
            <w:rPr>
              <w:rFonts w:asciiTheme="minorHAnsi" w:eastAsiaTheme="minorEastAsia" w:hAnsiTheme="minorHAnsi" w:cstheme="minorBidi"/>
              <w:noProof/>
              <w:spacing w:val="0"/>
              <w:kern w:val="2"/>
              <w:sz w:val="22"/>
              <w:szCs w:val="22"/>
              <w14:ligatures w14:val="standardContextual"/>
            </w:rPr>
          </w:pPr>
          <w:hyperlink w:anchor="_Toc154748297" w:history="1">
            <w:r w:rsidR="002C07B3" w:rsidRPr="00602F8A">
              <w:rPr>
                <w:rStyle w:val="Hyperlink"/>
                <w:noProof/>
                <w:lang w:val="en-GB" w:eastAsia="en-GB"/>
              </w:rPr>
              <w:t>CHAPTER 1</w:t>
            </w:r>
            <w:r w:rsidR="002C07B3">
              <w:rPr>
                <w:noProof/>
                <w:webHidden/>
              </w:rPr>
              <w:tab/>
            </w:r>
            <w:r w:rsidR="002C07B3">
              <w:rPr>
                <w:noProof/>
                <w:webHidden/>
              </w:rPr>
              <w:fldChar w:fldCharType="begin"/>
            </w:r>
            <w:r w:rsidR="002C07B3">
              <w:rPr>
                <w:noProof/>
                <w:webHidden/>
              </w:rPr>
              <w:instrText xml:space="preserve"> PAGEREF _Toc154748297 \h </w:instrText>
            </w:r>
            <w:r w:rsidR="002C07B3">
              <w:rPr>
                <w:noProof/>
                <w:webHidden/>
              </w:rPr>
            </w:r>
            <w:r w:rsidR="002C07B3">
              <w:rPr>
                <w:noProof/>
                <w:webHidden/>
              </w:rPr>
              <w:fldChar w:fldCharType="separate"/>
            </w:r>
            <w:r w:rsidR="002C07B3">
              <w:rPr>
                <w:noProof/>
                <w:webHidden/>
              </w:rPr>
              <w:t>8</w:t>
            </w:r>
            <w:r w:rsidR="002C07B3">
              <w:rPr>
                <w:noProof/>
                <w:webHidden/>
              </w:rPr>
              <w:fldChar w:fldCharType="end"/>
            </w:r>
          </w:hyperlink>
        </w:p>
        <w:p w14:paraId="1292163F" w14:textId="4DD1834F" w:rsidR="002C07B3" w:rsidRDefault="00BF0F0E">
          <w:pPr>
            <w:pStyle w:val="20"/>
            <w:tabs>
              <w:tab w:val="left" w:pos="880"/>
              <w:tab w:val="right" w:leader="dot" w:pos="9016"/>
            </w:tabs>
            <w:rPr>
              <w:rFonts w:asciiTheme="minorHAnsi" w:eastAsiaTheme="minorEastAsia" w:hAnsiTheme="minorHAnsi" w:cstheme="minorBidi"/>
              <w:noProof/>
              <w:spacing w:val="0"/>
              <w:kern w:val="2"/>
              <w:sz w:val="22"/>
              <w:szCs w:val="22"/>
              <w14:ligatures w14:val="standardContextual"/>
            </w:rPr>
          </w:pPr>
          <w:hyperlink w:anchor="_Toc154748298" w:history="1">
            <w:r w:rsidR="002C07B3" w:rsidRPr="00602F8A">
              <w:rPr>
                <w:rStyle w:val="Hyperlink"/>
                <w:noProof/>
                <w:lang w:val="en-GB" w:eastAsia="en-GB"/>
              </w:rPr>
              <w:t>1.1.</w:t>
            </w:r>
            <w:r w:rsidR="002C07B3">
              <w:rPr>
                <w:rFonts w:asciiTheme="minorHAnsi" w:eastAsiaTheme="minorEastAsia" w:hAnsiTheme="minorHAnsi" w:cstheme="minorBidi"/>
                <w:noProof/>
                <w:spacing w:val="0"/>
                <w:kern w:val="2"/>
                <w:sz w:val="22"/>
                <w:szCs w:val="22"/>
                <w14:ligatures w14:val="standardContextual"/>
              </w:rPr>
              <w:tab/>
            </w:r>
            <w:r w:rsidR="002C07B3" w:rsidRPr="00602F8A">
              <w:rPr>
                <w:rStyle w:val="Hyperlink"/>
                <w:noProof/>
                <w:lang w:val="en-GB" w:eastAsia="en-GB"/>
              </w:rPr>
              <w:t>INTRODUCTION</w:t>
            </w:r>
            <w:r w:rsidR="002C07B3">
              <w:rPr>
                <w:noProof/>
                <w:webHidden/>
              </w:rPr>
              <w:tab/>
            </w:r>
            <w:r w:rsidR="002C07B3">
              <w:rPr>
                <w:noProof/>
                <w:webHidden/>
              </w:rPr>
              <w:fldChar w:fldCharType="begin"/>
            </w:r>
            <w:r w:rsidR="002C07B3">
              <w:rPr>
                <w:noProof/>
                <w:webHidden/>
              </w:rPr>
              <w:instrText xml:space="preserve"> PAGEREF _Toc154748298 \h </w:instrText>
            </w:r>
            <w:r w:rsidR="002C07B3">
              <w:rPr>
                <w:noProof/>
                <w:webHidden/>
              </w:rPr>
            </w:r>
            <w:r w:rsidR="002C07B3">
              <w:rPr>
                <w:noProof/>
                <w:webHidden/>
              </w:rPr>
              <w:fldChar w:fldCharType="separate"/>
            </w:r>
            <w:r w:rsidR="002C07B3">
              <w:rPr>
                <w:noProof/>
                <w:webHidden/>
              </w:rPr>
              <w:t>8</w:t>
            </w:r>
            <w:r w:rsidR="002C07B3">
              <w:rPr>
                <w:noProof/>
                <w:webHidden/>
              </w:rPr>
              <w:fldChar w:fldCharType="end"/>
            </w:r>
          </w:hyperlink>
        </w:p>
        <w:p w14:paraId="096C1A50" w14:textId="21D7C627" w:rsidR="002C07B3" w:rsidRDefault="00BF0F0E">
          <w:pPr>
            <w:pStyle w:val="30"/>
            <w:tabs>
              <w:tab w:val="left" w:pos="1320"/>
              <w:tab w:val="right" w:leader="dot" w:pos="9016"/>
            </w:tabs>
            <w:rPr>
              <w:rFonts w:asciiTheme="minorHAnsi" w:eastAsiaTheme="minorEastAsia" w:hAnsiTheme="minorHAnsi" w:cstheme="minorBidi"/>
              <w:noProof/>
              <w:spacing w:val="0"/>
              <w:kern w:val="2"/>
              <w:sz w:val="22"/>
              <w:szCs w:val="22"/>
              <w14:ligatures w14:val="standardContextual"/>
            </w:rPr>
          </w:pPr>
          <w:hyperlink w:anchor="_Toc154748299" w:history="1">
            <w:r w:rsidR="002C07B3" w:rsidRPr="00602F8A">
              <w:rPr>
                <w:rStyle w:val="Hyperlink"/>
                <w:noProof/>
              </w:rPr>
              <w:t>1.1.1.</w:t>
            </w:r>
            <w:r w:rsidR="002C07B3">
              <w:rPr>
                <w:rFonts w:asciiTheme="minorHAnsi" w:eastAsiaTheme="minorEastAsia" w:hAnsiTheme="minorHAnsi" w:cstheme="minorBidi"/>
                <w:noProof/>
                <w:spacing w:val="0"/>
                <w:kern w:val="2"/>
                <w:sz w:val="22"/>
                <w:szCs w:val="22"/>
                <w14:ligatures w14:val="standardContextual"/>
              </w:rPr>
              <w:tab/>
            </w:r>
            <w:r w:rsidR="002C07B3" w:rsidRPr="00602F8A">
              <w:rPr>
                <w:rStyle w:val="Hyperlink"/>
                <w:noProof/>
              </w:rPr>
              <w:t>Background</w:t>
            </w:r>
            <w:r w:rsidR="002C07B3">
              <w:rPr>
                <w:noProof/>
                <w:webHidden/>
              </w:rPr>
              <w:tab/>
            </w:r>
            <w:r w:rsidR="002C07B3">
              <w:rPr>
                <w:noProof/>
                <w:webHidden/>
              </w:rPr>
              <w:fldChar w:fldCharType="begin"/>
            </w:r>
            <w:r w:rsidR="002C07B3">
              <w:rPr>
                <w:noProof/>
                <w:webHidden/>
              </w:rPr>
              <w:instrText xml:space="preserve"> PAGEREF _Toc154748299 \h </w:instrText>
            </w:r>
            <w:r w:rsidR="002C07B3">
              <w:rPr>
                <w:noProof/>
                <w:webHidden/>
              </w:rPr>
            </w:r>
            <w:r w:rsidR="002C07B3">
              <w:rPr>
                <w:noProof/>
                <w:webHidden/>
              </w:rPr>
              <w:fldChar w:fldCharType="separate"/>
            </w:r>
            <w:r w:rsidR="002C07B3">
              <w:rPr>
                <w:noProof/>
                <w:webHidden/>
              </w:rPr>
              <w:t>8</w:t>
            </w:r>
            <w:r w:rsidR="002C07B3">
              <w:rPr>
                <w:noProof/>
                <w:webHidden/>
              </w:rPr>
              <w:fldChar w:fldCharType="end"/>
            </w:r>
          </w:hyperlink>
        </w:p>
        <w:p w14:paraId="133A195D" w14:textId="4BD47856" w:rsidR="002C07B3" w:rsidRDefault="00BF0F0E">
          <w:pPr>
            <w:pStyle w:val="30"/>
            <w:tabs>
              <w:tab w:val="left" w:pos="1320"/>
              <w:tab w:val="right" w:leader="dot" w:pos="9016"/>
            </w:tabs>
            <w:rPr>
              <w:rFonts w:asciiTheme="minorHAnsi" w:eastAsiaTheme="minorEastAsia" w:hAnsiTheme="minorHAnsi" w:cstheme="minorBidi"/>
              <w:noProof/>
              <w:spacing w:val="0"/>
              <w:kern w:val="2"/>
              <w:sz w:val="22"/>
              <w:szCs w:val="22"/>
              <w14:ligatures w14:val="standardContextual"/>
            </w:rPr>
          </w:pPr>
          <w:hyperlink w:anchor="_Toc154748300" w:history="1">
            <w:r w:rsidR="002C07B3" w:rsidRPr="00602F8A">
              <w:rPr>
                <w:rStyle w:val="Hyperlink"/>
                <w:noProof/>
              </w:rPr>
              <w:t>1.1.2.</w:t>
            </w:r>
            <w:r w:rsidR="002C07B3">
              <w:rPr>
                <w:rFonts w:asciiTheme="minorHAnsi" w:eastAsiaTheme="minorEastAsia" w:hAnsiTheme="minorHAnsi" w:cstheme="minorBidi"/>
                <w:noProof/>
                <w:spacing w:val="0"/>
                <w:kern w:val="2"/>
                <w:sz w:val="22"/>
                <w:szCs w:val="22"/>
                <w14:ligatures w14:val="standardContextual"/>
              </w:rPr>
              <w:tab/>
            </w:r>
            <w:r w:rsidR="002C07B3" w:rsidRPr="00602F8A">
              <w:rPr>
                <w:rStyle w:val="Hyperlink"/>
                <w:noProof/>
              </w:rPr>
              <w:t>Problem Statement</w:t>
            </w:r>
            <w:r w:rsidR="002C07B3">
              <w:rPr>
                <w:noProof/>
                <w:webHidden/>
              </w:rPr>
              <w:tab/>
            </w:r>
            <w:r w:rsidR="002C07B3">
              <w:rPr>
                <w:noProof/>
                <w:webHidden/>
              </w:rPr>
              <w:fldChar w:fldCharType="begin"/>
            </w:r>
            <w:r w:rsidR="002C07B3">
              <w:rPr>
                <w:noProof/>
                <w:webHidden/>
              </w:rPr>
              <w:instrText xml:space="preserve"> PAGEREF _Toc154748300 \h </w:instrText>
            </w:r>
            <w:r w:rsidR="002C07B3">
              <w:rPr>
                <w:noProof/>
                <w:webHidden/>
              </w:rPr>
            </w:r>
            <w:r w:rsidR="002C07B3">
              <w:rPr>
                <w:noProof/>
                <w:webHidden/>
              </w:rPr>
              <w:fldChar w:fldCharType="separate"/>
            </w:r>
            <w:r w:rsidR="002C07B3">
              <w:rPr>
                <w:noProof/>
                <w:webHidden/>
              </w:rPr>
              <w:t>8</w:t>
            </w:r>
            <w:r w:rsidR="002C07B3">
              <w:rPr>
                <w:noProof/>
                <w:webHidden/>
              </w:rPr>
              <w:fldChar w:fldCharType="end"/>
            </w:r>
          </w:hyperlink>
        </w:p>
        <w:p w14:paraId="36EBB9A6" w14:textId="348E508B" w:rsidR="002C07B3" w:rsidRDefault="00BF0F0E">
          <w:pPr>
            <w:pStyle w:val="30"/>
            <w:tabs>
              <w:tab w:val="left" w:pos="1320"/>
              <w:tab w:val="right" w:leader="dot" w:pos="9016"/>
            </w:tabs>
            <w:rPr>
              <w:rFonts w:asciiTheme="minorHAnsi" w:eastAsiaTheme="minorEastAsia" w:hAnsiTheme="minorHAnsi" w:cstheme="minorBidi"/>
              <w:noProof/>
              <w:spacing w:val="0"/>
              <w:kern w:val="2"/>
              <w:sz w:val="22"/>
              <w:szCs w:val="22"/>
              <w14:ligatures w14:val="standardContextual"/>
            </w:rPr>
          </w:pPr>
          <w:hyperlink w:anchor="_Toc154748301" w:history="1">
            <w:r w:rsidR="002C07B3" w:rsidRPr="00602F8A">
              <w:rPr>
                <w:rStyle w:val="Hyperlink"/>
                <w:noProof/>
              </w:rPr>
              <w:t>1.1.3.</w:t>
            </w:r>
            <w:r w:rsidR="002C07B3">
              <w:rPr>
                <w:rFonts w:asciiTheme="minorHAnsi" w:eastAsiaTheme="minorEastAsia" w:hAnsiTheme="minorHAnsi" w:cstheme="minorBidi"/>
                <w:noProof/>
                <w:spacing w:val="0"/>
                <w:kern w:val="2"/>
                <w:sz w:val="22"/>
                <w:szCs w:val="22"/>
                <w14:ligatures w14:val="standardContextual"/>
              </w:rPr>
              <w:tab/>
            </w:r>
            <w:r w:rsidR="002C07B3" w:rsidRPr="00602F8A">
              <w:rPr>
                <w:rStyle w:val="Hyperlink"/>
                <w:noProof/>
              </w:rPr>
              <w:t>Objectives</w:t>
            </w:r>
            <w:r w:rsidR="002C07B3">
              <w:rPr>
                <w:noProof/>
                <w:webHidden/>
              </w:rPr>
              <w:tab/>
            </w:r>
            <w:r w:rsidR="002C07B3">
              <w:rPr>
                <w:noProof/>
                <w:webHidden/>
              </w:rPr>
              <w:fldChar w:fldCharType="begin"/>
            </w:r>
            <w:r w:rsidR="002C07B3">
              <w:rPr>
                <w:noProof/>
                <w:webHidden/>
              </w:rPr>
              <w:instrText xml:space="preserve"> PAGEREF _Toc154748301 \h </w:instrText>
            </w:r>
            <w:r w:rsidR="002C07B3">
              <w:rPr>
                <w:noProof/>
                <w:webHidden/>
              </w:rPr>
            </w:r>
            <w:r w:rsidR="002C07B3">
              <w:rPr>
                <w:noProof/>
                <w:webHidden/>
              </w:rPr>
              <w:fldChar w:fldCharType="separate"/>
            </w:r>
            <w:r w:rsidR="002C07B3">
              <w:rPr>
                <w:noProof/>
                <w:webHidden/>
              </w:rPr>
              <w:t>9</w:t>
            </w:r>
            <w:r w:rsidR="002C07B3">
              <w:rPr>
                <w:noProof/>
                <w:webHidden/>
              </w:rPr>
              <w:fldChar w:fldCharType="end"/>
            </w:r>
          </w:hyperlink>
        </w:p>
        <w:p w14:paraId="0C3DE19F" w14:textId="7856192C" w:rsidR="002C07B3" w:rsidRDefault="00BF0F0E">
          <w:pPr>
            <w:pStyle w:val="30"/>
            <w:tabs>
              <w:tab w:val="left" w:pos="1320"/>
              <w:tab w:val="right" w:leader="dot" w:pos="9016"/>
            </w:tabs>
            <w:rPr>
              <w:rFonts w:asciiTheme="minorHAnsi" w:eastAsiaTheme="minorEastAsia" w:hAnsiTheme="minorHAnsi" w:cstheme="minorBidi"/>
              <w:noProof/>
              <w:spacing w:val="0"/>
              <w:kern w:val="2"/>
              <w:sz w:val="22"/>
              <w:szCs w:val="22"/>
              <w14:ligatures w14:val="standardContextual"/>
            </w:rPr>
          </w:pPr>
          <w:hyperlink w:anchor="_Toc154748302" w:history="1">
            <w:r w:rsidR="002C07B3" w:rsidRPr="00602F8A">
              <w:rPr>
                <w:rStyle w:val="Hyperlink"/>
                <w:noProof/>
              </w:rPr>
              <w:t>1.1.4.</w:t>
            </w:r>
            <w:r w:rsidR="002C07B3">
              <w:rPr>
                <w:rFonts w:asciiTheme="minorHAnsi" w:eastAsiaTheme="minorEastAsia" w:hAnsiTheme="minorHAnsi" w:cstheme="minorBidi"/>
                <w:noProof/>
                <w:spacing w:val="0"/>
                <w:kern w:val="2"/>
                <w:sz w:val="22"/>
                <w:szCs w:val="22"/>
                <w14:ligatures w14:val="standardContextual"/>
              </w:rPr>
              <w:tab/>
            </w:r>
            <w:r w:rsidR="002C07B3" w:rsidRPr="00602F8A">
              <w:rPr>
                <w:rStyle w:val="Hyperlink"/>
                <w:noProof/>
              </w:rPr>
              <w:t>Project Questions</w:t>
            </w:r>
            <w:r w:rsidR="002C07B3">
              <w:rPr>
                <w:noProof/>
                <w:webHidden/>
              </w:rPr>
              <w:tab/>
            </w:r>
            <w:r w:rsidR="002C07B3">
              <w:rPr>
                <w:noProof/>
                <w:webHidden/>
              </w:rPr>
              <w:fldChar w:fldCharType="begin"/>
            </w:r>
            <w:r w:rsidR="002C07B3">
              <w:rPr>
                <w:noProof/>
                <w:webHidden/>
              </w:rPr>
              <w:instrText xml:space="preserve"> PAGEREF _Toc154748302 \h </w:instrText>
            </w:r>
            <w:r w:rsidR="002C07B3">
              <w:rPr>
                <w:noProof/>
                <w:webHidden/>
              </w:rPr>
            </w:r>
            <w:r w:rsidR="002C07B3">
              <w:rPr>
                <w:noProof/>
                <w:webHidden/>
              </w:rPr>
              <w:fldChar w:fldCharType="separate"/>
            </w:r>
            <w:r w:rsidR="002C07B3">
              <w:rPr>
                <w:noProof/>
                <w:webHidden/>
              </w:rPr>
              <w:t>9</w:t>
            </w:r>
            <w:r w:rsidR="002C07B3">
              <w:rPr>
                <w:noProof/>
                <w:webHidden/>
              </w:rPr>
              <w:fldChar w:fldCharType="end"/>
            </w:r>
          </w:hyperlink>
        </w:p>
        <w:p w14:paraId="3D05577F" w14:textId="0D88D3E9" w:rsidR="002C07B3" w:rsidRDefault="00BF0F0E">
          <w:pPr>
            <w:pStyle w:val="30"/>
            <w:tabs>
              <w:tab w:val="left" w:pos="1320"/>
              <w:tab w:val="right" w:leader="dot" w:pos="9016"/>
            </w:tabs>
            <w:rPr>
              <w:rFonts w:asciiTheme="minorHAnsi" w:eastAsiaTheme="minorEastAsia" w:hAnsiTheme="minorHAnsi" w:cstheme="minorBidi"/>
              <w:noProof/>
              <w:spacing w:val="0"/>
              <w:kern w:val="2"/>
              <w:sz w:val="22"/>
              <w:szCs w:val="22"/>
              <w14:ligatures w14:val="standardContextual"/>
            </w:rPr>
          </w:pPr>
          <w:hyperlink w:anchor="_Toc154748303" w:history="1">
            <w:r w:rsidR="002C07B3" w:rsidRPr="00602F8A">
              <w:rPr>
                <w:rStyle w:val="Hyperlink"/>
                <w:noProof/>
              </w:rPr>
              <w:t>1.1.5.</w:t>
            </w:r>
            <w:r w:rsidR="002C07B3">
              <w:rPr>
                <w:rFonts w:asciiTheme="minorHAnsi" w:eastAsiaTheme="minorEastAsia" w:hAnsiTheme="minorHAnsi" w:cstheme="minorBidi"/>
                <w:noProof/>
                <w:spacing w:val="0"/>
                <w:kern w:val="2"/>
                <w:sz w:val="22"/>
                <w:szCs w:val="22"/>
                <w14:ligatures w14:val="standardContextual"/>
              </w:rPr>
              <w:tab/>
            </w:r>
            <w:r w:rsidR="002C07B3" w:rsidRPr="00602F8A">
              <w:rPr>
                <w:rStyle w:val="Hyperlink"/>
                <w:noProof/>
              </w:rPr>
              <w:t>Scope of the Project</w:t>
            </w:r>
            <w:r w:rsidR="002C07B3">
              <w:rPr>
                <w:noProof/>
                <w:webHidden/>
              </w:rPr>
              <w:tab/>
            </w:r>
            <w:r w:rsidR="002C07B3">
              <w:rPr>
                <w:noProof/>
                <w:webHidden/>
              </w:rPr>
              <w:fldChar w:fldCharType="begin"/>
            </w:r>
            <w:r w:rsidR="002C07B3">
              <w:rPr>
                <w:noProof/>
                <w:webHidden/>
              </w:rPr>
              <w:instrText xml:space="preserve"> PAGEREF _Toc154748303 \h </w:instrText>
            </w:r>
            <w:r w:rsidR="002C07B3">
              <w:rPr>
                <w:noProof/>
                <w:webHidden/>
              </w:rPr>
            </w:r>
            <w:r w:rsidR="002C07B3">
              <w:rPr>
                <w:noProof/>
                <w:webHidden/>
              </w:rPr>
              <w:fldChar w:fldCharType="separate"/>
            </w:r>
            <w:r w:rsidR="002C07B3">
              <w:rPr>
                <w:noProof/>
                <w:webHidden/>
              </w:rPr>
              <w:t>9</w:t>
            </w:r>
            <w:r w:rsidR="002C07B3">
              <w:rPr>
                <w:noProof/>
                <w:webHidden/>
              </w:rPr>
              <w:fldChar w:fldCharType="end"/>
            </w:r>
          </w:hyperlink>
        </w:p>
        <w:p w14:paraId="10FA6899" w14:textId="1FB89468" w:rsidR="002C07B3" w:rsidRDefault="00BF0F0E">
          <w:pPr>
            <w:pStyle w:val="30"/>
            <w:tabs>
              <w:tab w:val="left" w:pos="1320"/>
              <w:tab w:val="right" w:leader="dot" w:pos="9016"/>
            </w:tabs>
            <w:rPr>
              <w:rFonts w:asciiTheme="minorHAnsi" w:eastAsiaTheme="minorEastAsia" w:hAnsiTheme="minorHAnsi" w:cstheme="minorBidi"/>
              <w:noProof/>
              <w:spacing w:val="0"/>
              <w:kern w:val="2"/>
              <w:sz w:val="22"/>
              <w:szCs w:val="22"/>
              <w14:ligatures w14:val="standardContextual"/>
            </w:rPr>
          </w:pPr>
          <w:hyperlink w:anchor="_Toc154748304" w:history="1">
            <w:r w:rsidR="002C07B3" w:rsidRPr="00602F8A">
              <w:rPr>
                <w:rStyle w:val="Hyperlink"/>
                <w:noProof/>
              </w:rPr>
              <w:t>1.1.6.</w:t>
            </w:r>
            <w:r w:rsidR="002C07B3">
              <w:rPr>
                <w:rFonts w:asciiTheme="minorHAnsi" w:eastAsiaTheme="minorEastAsia" w:hAnsiTheme="minorHAnsi" w:cstheme="minorBidi"/>
                <w:noProof/>
                <w:spacing w:val="0"/>
                <w:kern w:val="2"/>
                <w:sz w:val="22"/>
                <w:szCs w:val="22"/>
                <w14:ligatures w14:val="standardContextual"/>
              </w:rPr>
              <w:tab/>
            </w:r>
            <w:r w:rsidR="002C07B3" w:rsidRPr="00602F8A">
              <w:rPr>
                <w:rStyle w:val="Hyperlink"/>
                <w:noProof/>
              </w:rPr>
              <w:t>Project Contributions</w:t>
            </w:r>
            <w:r w:rsidR="002C07B3">
              <w:rPr>
                <w:noProof/>
                <w:webHidden/>
              </w:rPr>
              <w:tab/>
            </w:r>
            <w:r w:rsidR="002C07B3">
              <w:rPr>
                <w:noProof/>
                <w:webHidden/>
              </w:rPr>
              <w:fldChar w:fldCharType="begin"/>
            </w:r>
            <w:r w:rsidR="002C07B3">
              <w:rPr>
                <w:noProof/>
                <w:webHidden/>
              </w:rPr>
              <w:instrText xml:space="preserve"> PAGEREF _Toc154748304 \h </w:instrText>
            </w:r>
            <w:r w:rsidR="002C07B3">
              <w:rPr>
                <w:noProof/>
                <w:webHidden/>
              </w:rPr>
            </w:r>
            <w:r w:rsidR="002C07B3">
              <w:rPr>
                <w:noProof/>
                <w:webHidden/>
              </w:rPr>
              <w:fldChar w:fldCharType="separate"/>
            </w:r>
            <w:r w:rsidR="002C07B3">
              <w:rPr>
                <w:noProof/>
                <w:webHidden/>
              </w:rPr>
              <w:t>10</w:t>
            </w:r>
            <w:r w:rsidR="002C07B3">
              <w:rPr>
                <w:noProof/>
                <w:webHidden/>
              </w:rPr>
              <w:fldChar w:fldCharType="end"/>
            </w:r>
          </w:hyperlink>
        </w:p>
        <w:p w14:paraId="718B77AB" w14:textId="44CD1BD3" w:rsidR="002C07B3" w:rsidRDefault="00BF0F0E">
          <w:pPr>
            <w:pStyle w:val="30"/>
            <w:tabs>
              <w:tab w:val="left" w:pos="1320"/>
              <w:tab w:val="right" w:leader="dot" w:pos="9016"/>
            </w:tabs>
            <w:rPr>
              <w:rFonts w:asciiTheme="minorHAnsi" w:eastAsiaTheme="minorEastAsia" w:hAnsiTheme="minorHAnsi" w:cstheme="minorBidi"/>
              <w:noProof/>
              <w:spacing w:val="0"/>
              <w:kern w:val="2"/>
              <w:sz w:val="22"/>
              <w:szCs w:val="22"/>
              <w14:ligatures w14:val="standardContextual"/>
            </w:rPr>
          </w:pPr>
          <w:hyperlink w:anchor="_Toc154748305" w:history="1">
            <w:r w:rsidR="002C07B3" w:rsidRPr="00602F8A">
              <w:rPr>
                <w:rStyle w:val="Hyperlink"/>
                <w:noProof/>
              </w:rPr>
              <w:t>1.1.7.</w:t>
            </w:r>
            <w:r w:rsidR="002C07B3">
              <w:rPr>
                <w:rFonts w:asciiTheme="minorHAnsi" w:eastAsiaTheme="minorEastAsia" w:hAnsiTheme="minorHAnsi" w:cstheme="minorBidi"/>
                <w:noProof/>
                <w:spacing w:val="0"/>
                <w:kern w:val="2"/>
                <w:sz w:val="22"/>
                <w:szCs w:val="22"/>
                <w14:ligatures w14:val="standardContextual"/>
              </w:rPr>
              <w:tab/>
            </w:r>
            <w:r w:rsidR="002C07B3" w:rsidRPr="00602F8A">
              <w:rPr>
                <w:rStyle w:val="Hyperlink"/>
                <w:noProof/>
              </w:rPr>
              <w:t>Limitation</w:t>
            </w:r>
            <w:r w:rsidR="002C07B3">
              <w:rPr>
                <w:noProof/>
                <w:webHidden/>
              </w:rPr>
              <w:tab/>
            </w:r>
            <w:r w:rsidR="002C07B3">
              <w:rPr>
                <w:noProof/>
                <w:webHidden/>
              </w:rPr>
              <w:fldChar w:fldCharType="begin"/>
            </w:r>
            <w:r w:rsidR="002C07B3">
              <w:rPr>
                <w:noProof/>
                <w:webHidden/>
              </w:rPr>
              <w:instrText xml:space="preserve"> PAGEREF _Toc154748305 \h </w:instrText>
            </w:r>
            <w:r w:rsidR="002C07B3">
              <w:rPr>
                <w:noProof/>
                <w:webHidden/>
              </w:rPr>
            </w:r>
            <w:r w:rsidR="002C07B3">
              <w:rPr>
                <w:noProof/>
                <w:webHidden/>
              </w:rPr>
              <w:fldChar w:fldCharType="separate"/>
            </w:r>
            <w:r w:rsidR="002C07B3">
              <w:rPr>
                <w:noProof/>
                <w:webHidden/>
              </w:rPr>
              <w:t>11</w:t>
            </w:r>
            <w:r w:rsidR="002C07B3">
              <w:rPr>
                <w:noProof/>
                <w:webHidden/>
              </w:rPr>
              <w:fldChar w:fldCharType="end"/>
            </w:r>
          </w:hyperlink>
        </w:p>
        <w:p w14:paraId="0E7ABCE8" w14:textId="29C02D94" w:rsidR="002C07B3" w:rsidRDefault="00BF0F0E">
          <w:pPr>
            <w:pStyle w:val="30"/>
            <w:tabs>
              <w:tab w:val="left" w:pos="1320"/>
              <w:tab w:val="right" w:leader="dot" w:pos="9016"/>
            </w:tabs>
            <w:rPr>
              <w:rFonts w:asciiTheme="minorHAnsi" w:eastAsiaTheme="minorEastAsia" w:hAnsiTheme="minorHAnsi" w:cstheme="minorBidi"/>
              <w:noProof/>
              <w:spacing w:val="0"/>
              <w:kern w:val="2"/>
              <w:sz w:val="22"/>
              <w:szCs w:val="22"/>
              <w14:ligatures w14:val="standardContextual"/>
            </w:rPr>
          </w:pPr>
          <w:hyperlink w:anchor="_Toc154748306" w:history="1">
            <w:r w:rsidR="002C07B3" w:rsidRPr="00602F8A">
              <w:rPr>
                <w:rStyle w:val="Hyperlink"/>
                <w:noProof/>
              </w:rPr>
              <w:t>1.1.8.</w:t>
            </w:r>
            <w:r w:rsidR="002C07B3">
              <w:rPr>
                <w:rFonts w:asciiTheme="minorHAnsi" w:eastAsiaTheme="minorEastAsia" w:hAnsiTheme="minorHAnsi" w:cstheme="minorBidi"/>
                <w:noProof/>
                <w:spacing w:val="0"/>
                <w:kern w:val="2"/>
                <w:sz w:val="22"/>
                <w:szCs w:val="22"/>
                <w14:ligatures w14:val="standardContextual"/>
              </w:rPr>
              <w:tab/>
            </w:r>
            <w:r w:rsidR="002C07B3" w:rsidRPr="00602F8A">
              <w:rPr>
                <w:rStyle w:val="Hyperlink"/>
                <w:noProof/>
              </w:rPr>
              <w:t>Conclusion</w:t>
            </w:r>
            <w:r w:rsidR="002C07B3">
              <w:rPr>
                <w:noProof/>
                <w:webHidden/>
              </w:rPr>
              <w:tab/>
            </w:r>
            <w:r w:rsidR="002C07B3">
              <w:rPr>
                <w:noProof/>
                <w:webHidden/>
              </w:rPr>
              <w:fldChar w:fldCharType="begin"/>
            </w:r>
            <w:r w:rsidR="002C07B3">
              <w:rPr>
                <w:noProof/>
                <w:webHidden/>
              </w:rPr>
              <w:instrText xml:space="preserve"> PAGEREF _Toc154748306 \h </w:instrText>
            </w:r>
            <w:r w:rsidR="002C07B3">
              <w:rPr>
                <w:noProof/>
                <w:webHidden/>
              </w:rPr>
            </w:r>
            <w:r w:rsidR="002C07B3">
              <w:rPr>
                <w:noProof/>
                <w:webHidden/>
              </w:rPr>
              <w:fldChar w:fldCharType="separate"/>
            </w:r>
            <w:r w:rsidR="002C07B3">
              <w:rPr>
                <w:noProof/>
                <w:webHidden/>
              </w:rPr>
              <w:t>12</w:t>
            </w:r>
            <w:r w:rsidR="002C07B3">
              <w:rPr>
                <w:noProof/>
                <w:webHidden/>
              </w:rPr>
              <w:fldChar w:fldCharType="end"/>
            </w:r>
          </w:hyperlink>
        </w:p>
        <w:p w14:paraId="15ADC569" w14:textId="63776956" w:rsidR="002C07B3" w:rsidRDefault="00BF0F0E">
          <w:pPr>
            <w:pStyle w:val="10"/>
            <w:tabs>
              <w:tab w:val="right" w:leader="dot" w:pos="9016"/>
            </w:tabs>
            <w:rPr>
              <w:rFonts w:asciiTheme="minorHAnsi" w:eastAsiaTheme="minorEastAsia" w:hAnsiTheme="minorHAnsi" w:cstheme="minorBidi"/>
              <w:noProof/>
              <w:spacing w:val="0"/>
              <w:kern w:val="2"/>
              <w:sz w:val="22"/>
              <w:szCs w:val="22"/>
              <w14:ligatures w14:val="standardContextual"/>
            </w:rPr>
          </w:pPr>
          <w:hyperlink w:anchor="_Toc154748307" w:history="1">
            <w:r w:rsidR="002C07B3" w:rsidRPr="00602F8A">
              <w:rPr>
                <w:rStyle w:val="Hyperlink"/>
                <w:noProof/>
              </w:rPr>
              <w:t>CHAPTER 2</w:t>
            </w:r>
            <w:r w:rsidR="002C07B3">
              <w:rPr>
                <w:noProof/>
                <w:webHidden/>
              </w:rPr>
              <w:tab/>
            </w:r>
            <w:r w:rsidR="002C07B3">
              <w:rPr>
                <w:noProof/>
                <w:webHidden/>
              </w:rPr>
              <w:fldChar w:fldCharType="begin"/>
            </w:r>
            <w:r w:rsidR="002C07B3">
              <w:rPr>
                <w:noProof/>
                <w:webHidden/>
              </w:rPr>
              <w:instrText xml:space="preserve"> PAGEREF _Toc154748307 \h </w:instrText>
            </w:r>
            <w:r w:rsidR="002C07B3">
              <w:rPr>
                <w:noProof/>
                <w:webHidden/>
              </w:rPr>
            </w:r>
            <w:r w:rsidR="002C07B3">
              <w:rPr>
                <w:noProof/>
                <w:webHidden/>
              </w:rPr>
              <w:fldChar w:fldCharType="separate"/>
            </w:r>
            <w:r w:rsidR="002C07B3">
              <w:rPr>
                <w:noProof/>
                <w:webHidden/>
              </w:rPr>
              <w:t>13</w:t>
            </w:r>
            <w:r w:rsidR="002C07B3">
              <w:rPr>
                <w:noProof/>
                <w:webHidden/>
              </w:rPr>
              <w:fldChar w:fldCharType="end"/>
            </w:r>
          </w:hyperlink>
        </w:p>
        <w:p w14:paraId="467AF84E" w14:textId="5FE31899" w:rsidR="002C07B3" w:rsidRDefault="00BF0F0E">
          <w:pPr>
            <w:pStyle w:val="20"/>
            <w:tabs>
              <w:tab w:val="left" w:pos="880"/>
              <w:tab w:val="right" w:leader="dot" w:pos="9016"/>
            </w:tabs>
            <w:rPr>
              <w:rFonts w:asciiTheme="minorHAnsi" w:eastAsiaTheme="minorEastAsia" w:hAnsiTheme="minorHAnsi" w:cstheme="minorBidi"/>
              <w:noProof/>
              <w:spacing w:val="0"/>
              <w:kern w:val="2"/>
              <w:sz w:val="22"/>
              <w:szCs w:val="22"/>
              <w14:ligatures w14:val="standardContextual"/>
            </w:rPr>
          </w:pPr>
          <w:hyperlink w:anchor="_Toc154748310" w:history="1">
            <w:r w:rsidR="002C07B3" w:rsidRPr="00602F8A">
              <w:rPr>
                <w:rStyle w:val="Hyperlink"/>
                <w:noProof/>
              </w:rPr>
              <w:t>2.1.</w:t>
            </w:r>
            <w:r w:rsidR="002C07B3">
              <w:rPr>
                <w:rFonts w:asciiTheme="minorHAnsi" w:eastAsiaTheme="minorEastAsia" w:hAnsiTheme="minorHAnsi" w:cstheme="minorBidi"/>
                <w:noProof/>
                <w:spacing w:val="0"/>
                <w:kern w:val="2"/>
                <w:sz w:val="22"/>
                <w:szCs w:val="22"/>
                <w14:ligatures w14:val="standardContextual"/>
              </w:rPr>
              <w:tab/>
            </w:r>
            <w:r w:rsidR="002C07B3" w:rsidRPr="00602F8A">
              <w:rPr>
                <w:rStyle w:val="Hyperlink"/>
                <w:noProof/>
              </w:rPr>
              <w:t>LITERATURE REVIEW</w:t>
            </w:r>
            <w:r w:rsidR="002C07B3">
              <w:rPr>
                <w:noProof/>
                <w:webHidden/>
              </w:rPr>
              <w:tab/>
            </w:r>
            <w:r w:rsidR="002C07B3">
              <w:rPr>
                <w:noProof/>
                <w:webHidden/>
              </w:rPr>
              <w:fldChar w:fldCharType="begin"/>
            </w:r>
            <w:r w:rsidR="002C07B3">
              <w:rPr>
                <w:noProof/>
                <w:webHidden/>
              </w:rPr>
              <w:instrText xml:space="preserve"> PAGEREF _Toc154748310 \h </w:instrText>
            </w:r>
            <w:r w:rsidR="002C07B3">
              <w:rPr>
                <w:noProof/>
                <w:webHidden/>
              </w:rPr>
            </w:r>
            <w:r w:rsidR="002C07B3">
              <w:rPr>
                <w:noProof/>
                <w:webHidden/>
              </w:rPr>
              <w:fldChar w:fldCharType="separate"/>
            </w:r>
            <w:r w:rsidR="002C07B3">
              <w:rPr>
                <w:noProof/>
                <w:webHidden/>
              </w:rPr>
              <w:t>13</w:t>
            </w:r>
            <w:r w:rsidR="002C07B3">
              <w:rPr>
                <w:noProof/>
                <w:webHidden/>
              </w:rPr>
              <w:fldChar w:fldCharType="end"/>
            </w:r>
          </w:hyperlink>
        </w:p>
        <w:p w14:paraId="769493C9" w14:textId="2363C49D" w:rsidR="002C07B3" w:rsidRDefault="00BF0F0E">
          <w:pPr>
            <w:pStyle w:val="30"/>
            <w:tabs>
              <w:tab w:val="left" w:pos="1320"/>
              <w:tab w:val="right" w:leader="dot" w:pos="9016"/>
            </w:tabs>
            <w:rPr>
              <w:rFonts w:asciiTheme="minorHAnsi" w:eastAsiaTheme="minorEastAsia" w:hAnsiTheme="minorHAnsi" w:cstheme="minorBidi"/>
              <w:noProof/>
              <w:spacing w:val="0"/>
              <w:kern w:val="2"/>
              <w:sz w:val="22"/>
              <w:szCs w:val="22"/>
              <w14:ligatures w14:val="standardContextual"/>
            </w:rPr>
          </w:pPr>
          <w:hyperlink w:anchor="_Toc154748311" w:history="1">
            <w:r w:rsidR="002C07B3" w:rsidRPr="00602F8A">
              <w:rPr>
                <w:rStyle w:val="Hyperlink"/>
                <w:noProof/>
              </w:rPr>
              <w:t>2.1.1.</w:t>
            </w:r>
            <w:r w:rsidR="002C07B3">
              <w:rPr>
                <w:rFonts w:asciiTheme="minorHAnsi" w:eastAsiaTheme="minorEastAsia" w:hAnsiTheme="minorHAnsi" w:cstheme="minorBidi"/>
                <w:noProof/>
                <w:spacing w:val="0"/>
                <w:kern w:val="2"/>
                <w:sz w:val="22"/>
                <w:szCs w:val="22"/>
                <w14:ligatures w14:val="standardContextual"/>
              </w:rPr>
              <w:tab/>
            </w:r>
            <w:r w:rsidR="002C07B3" w:rsidRPr="00602F8A">
              <w:rPr>
                <w:rStyle w:val="Hyperlink"/>
                <w:noProof/>
              </w:rPr>
              <w:t>Introduction</w:t>
            </w:r>
            <w:r w:rsidR="002C07B3">
              <w:rPr>
                <w:noProof/>
                <w:webHidden/>
              </w:rPr>
              <w:tab/>
            </w:r>
            <w:r w:rsidR="002C07B3">
              <w:rPr>
                <w:noProof/>
                <w:webHidden/>
              </w:rPr>
              <w:fldChar w:fldCharType="begin"/>
            </w:r>
            <w:r w:rsidR="002C07B3">
              <w:rPr>
                <w:noProof/>
                <w:webHidden/>
              </w:rPr>
              <w:instrText xml:space="preserve"> PAGEREF _Toc154748311 \h </w:instrText>
            </w:r>
            <w:r w:rsidR="002C07B3">
              <w:rPr>
                <w:noProof/>
                <w:webHidden/>
              </w:rPr>
            </w:r>
            <w:r w:rsidR="002C07B3">
              <w:rPr>
                <w:noProof/>
                <w:webHidden/>
              </w:rPr>
              <w:fldChar w:fldCharType="separate"/>
            </w:r>
            <w:r w:rsidR="002C07B3">
              <w:rPr>
                <w:noProof/>
                <w:webHidden/>
              </w:rPr>
              <w:t>13</w:t>
            </w:r>
            <w:r w:rsidR="002C07B3">
              <w:rPr>
                <w:noProof/>
                <w:webHidden/>
              </w:rPr>
              <w:fldChar w:fldCharType="end"/>
            </w:r>
          </w:hyperlink>
        </w:p>
        <w:p w14:paraId="3CF682DA" w14:textId="04E2E9C8" w:rsidR="002C07B3" w:rsidRDefault="00BF0F0E">
          <w:pPr>
            <w:pStyle w:val="30"/>
            <w:tabs>
              <w:tab w:val="left" w:pos="1320"/>
              <w:tab w:val="right" w:leader="dot" w:pos="9016"/>
            </w:tabs>
            <w:rPr>
              <w:rFonts w:asciiTheme="minorHAnsi" w:eastAsiaTheme="minorEastAsia" w:hAnsiTheme="minorHAnsi" w:cstheme="minorBidi"/>
              <w:noProof/>
              <w:spacing w:val="0"/>
              <w:kern w:val="2"/>
              <w:sz w:val="22"/>
              <w:szCs w:val="22"/>
              <w14:ligatures w14:val="standardContextual"/>
            </w:rPr>
          </w:pPr>
          <w:hyperlink w:anchor="_Toc154748312" w:history="1">
            <w:r w:rsidR="002C07B3" w:rsidRPr="00602F8A">
              <w:rPr>
                <w:rStyle w:val="Hyperlink"/>
                <w:noProof/>
              </w:rPr>
              <w:t>2.1.2.</w:t>
            </w:r>
            <w:r w:rsidR="002C07B3">
              <w:rPr>
                <w:rFonts w:asciiTheme="minorHAnsi" w:eastAsiaTheme="minorEastAsia" w:hAnsiTheme="minorHAnsi" w:cstheme="minorBidi"/>
                <w:noProof/>
                <w:spacing w:val="0"/>
                <w:kern w:val="2"/>
                <w:sz w:val="22"/>
                <w:szCs w:val="22"/>
                <w14:ligatures w14:val="standardContextual"/>
              </w:rPr>
              <w:tab/>
            </w:r>
            <w:r w:rsidR="002C07B3" w:rsidRPr="00602F8A">
              <w:rPr>
                <w:rStyle w:val="Hyperlink"/>
                <w:noProof/>
              </w:rPr>
              <w:t>Literature Review 1</w:t>
            </w:r>
            <w:r w:rsidR="002C07B3">
              <w:rPr>
                <w:noProof/>
                <w:webHidden/>
              </w:rPr>
              <w:tab/>
            </w:r>
            <w:r w:rsidR="002C07B3">
              <w:rPr>
                <w:noProof/>
                <w:webHidden/>
              </w:rPr>
              <w:fldChar w:fldCharType="begin"/>
            </w:r>
            <w:r w:rsidR="002C07B3">
              <w:rPr>
                <w:noProof/>
                <w:webHidden/>
              </w:rPr>
              <w:instrText xml:space="preserve"> PAGEREF _Toc154748312 \h </w:instrText>
            </w:r>
            <w:r w:rsidR="002C07B3">
              <w:rPr>
                <w:noProof/>
                <w:webHidden/>
              </w:rPr>
            </w:r>
            <w:r w:rsidR="002C07B3">
              <w:rPr>
                <w:noProof/>
                <w:webHidden/>
              </w:rPr>
              <w:fldChar w:fldCharType="separate"/>
            </w:r>
            <w:r w:rsidR="002C07B3">
              <w:rPr>
                <w:noProof/>
                <w:webHidden/>
              </w:rPr>
              <w:t>14</w:t>
            </w:r>
            <w:r w:rsidR="002C07B3">
              <w:rPr>
                <w:noProof/>
                <w:webHidden/>
              </w:rPr>
              <w:fldChar w:fldCharType="end"/>
            </w:r>
          </w:hyperlink>
        </w:p>
        <w:p w14:paraId="5806B059" w14:textId="04AF7B5A" w:rsidR="002C07B3" w:rsidRDefault="00BF0F0E">
          <w:pPr>
            <w:pStyle w:val="30"/>
            <w:tabs>
              <w:tab w:val="left" w:pos="1320"/>
              <w:tab w:val="right" w:leader="dot" w:pos="9016"/>
            </w:tabs>
            <w:rPr>
              <w:rFonts w:asciiTheme="minorHAnsi" w:eastAsiaTheme="minorEastAsia" w:hAnsiTheme="minorHAnsi" w:cstheme="minorBidi"/>
              <w:noProof/>
              <w:spacing w:val="0"/>
              <w:kern w:val="2"/>
              <w:sz w:val="22"/>
              <w:szCs w:val="22"/>
              <w14:ligatures w14:val="standardContextual"/>
            </w:rPr>
          </w:pPr>
          <w:hyperlink w:anchor="_Toc154748313" w:history="1">
            <w:r w:rsidR="002C07B3" w:rsidRPr="00602F8A">
              <w:rPr>
                <w:rStyle w:val="Hyperlink"/>
                <w:noProof/>
              </w:rPr>
              <w:t>2.1.3.</w:t>
            </w:r>
            <w:r w:rsidR="002C07B3">
              <w:rPr>
                <w:rFonts w:asciiTheme="minorHAnsi" w:eastAsiaTheme="minorEastAsia" w:hAnsiTheme="minorHAnsi" w:cstheme="minorBidi"/>
                <w:noProof/>
                <w:spacing w:val="0"/>
                <w:kern w:val="2"/>
                <w:sz w:val="22"/>
                <w:szCs w:val="22"/>
                <w14:ligatures w14:val="standardContextual"/>
              </w:rPr>
              <w:tab/>
            </w:r>
            <w:r w:rsidR="002C07B3" w:rsidRPr="00602F8A">
              <w:rPr>
                <w:rStyle w:val="Hyperlink"/>
                <w:noProof/>
              </w:rPr>
              <w:t>Literature Review 2 - Models of methodology</w:t>
            </w:r>
            <w:r w:rsidR="002C07B3">
              <w:rPr>
                <w:noProof/>
                <w:webHidden/>
              </w:rPr>
              <w:tab/>
            </w:r>
            <w:r w:rsidR="002C07B3">
              <w:rPr>
                <w:noProof/>
                <w:webHidden/>
              </w:rPr>
              <w:fldChar w:fldCharType="begin"/>
            </w:r>
            <w:r w:rsidR="002C07B3">
              <w:rPr>
                <w:noProof/>
                <w:webHidden/>
              </w:rPr>
              <w:instrText xml:space="preserve"> PAGEREF _Toc154748313 \h </w:instrText>
            </w:r>
            <w:r w:rsidR="002C07B3">
              <w:rPr>
                <w:noProof/>
                <w:webHidden/>
              </w:rPr>
            </w:r>
            <w:r w:rsidR="002C07B3">
              <w:rPr>
                <w:noProof/>
                <w:webHidden/>
              </w:rPr>
              <w:fldChar w:fldCharType="separate"/>
            </w:r>
            <w:r w:rsidR="002C07B3">
              <w:rPr>
                <w:noProof/>
                <w:webHidden/>
              </w:rPr>
              <w:t>16</w:t>
            </w:r>
            <w:r w:rsidR="002C07B3">
              <w:rPr>
                <w:noProof/>
                <w:webHidden/>
              </w:rPr>
              <w:fldChar w:fldCharType="end"/>
            </w:r>
          </w:hyperlink>
        </w:p>
        <w:p w14:paraId="13A8274B" w14:textId="574D6CA8" w:rsidR="002C07B3" w:rsidRDefault="00BF0F0E">
          <w:pPr>
            <w:pStyle w:val="30"/>
            <w:tabs>
              <w:tab w:val="left" w:pos="1320"/>
              <w:tab w:val="right" w:leader="dot" w:pos="9016"/>
            </w:tabs>
            <w:rPr>
              <w:rFonts w:asciiTheme="minorHAnsi" w:eastAsiaTheme="minorEastAsia" w:hAnsiTheme="minorHAnsi" w:cstheme="minorBidi"/>
              <w:noProof/>
              <w:spacing w:val="0"/>
              <w:kern w:val="2"/>
              <w:sz w:val="22"/>
              <w:szCs w:val="22"/>
              <w14:ligatures w14:val="standardContextual"/>
            </w:rPr>
          </w:pPr>
          <w:hyperlink w:anchor="_Toc154748314" w:history="1">
            <w:r w:rsidR="002C07B3" w:rsidRPr="00602F8A">
              <w:rPr>
                <w:rStyle w:val="Hyperlink"/>
                <w:rFonts w:cstheme="majorHAnsi"/>
                <w:noProof/>
              </w:rPr>
              <w:t>2.1.4.</w:t>
            </w:r>
            <w:r w:rsidR="002C07B3">
              <w:rPr>
                <w:rFonts w:asciiTheme="minorHAnsi" w:eastAsiaTheme="minorEastAsia" w:hAnsiTheme="minorHAnsi" w:cstheme="minorBidi"/>
                <w:noProof/>
                <w:spacing w:val="0"/>
                <w:kern w:val="2"/>
                <w:sz w:val="22"/>
                <w:szCs w:val="22"/>
                <w14:ligatures w14:val="standardContextual"/>
              </w:rPr>
              <w:tab/>
            </w:r>
            <w:r w:rsidR="002C07B3" w:rsidRPr="00602F8A">
              <w:rPr>
                <w:rStyle w:val="Hyperlink"/>
                <w:rFonts w:cstheme="majorHAnsi"/>
                <w:noProof/>
              </w:rPr>
              <w:t>Conclusion</w:t>
            </w:r>
            <w:r w:rsidR="002C07B3">
              <w:rPr>
                <w:noProof/>
                <w:webHidden/>
              </w:rPr>
              <w:tab/>
            </w:r>
            <w:r w:rsidR="002C07B3">
              <w:rPr>
                <w:noProof/>
                <w:webHidden/>
              </w:rPr>
              <w:fldChar w:fldCharType="begin"/>
            </w:r>
            <w:r w:rsidR="002C07B3">
              <w:rPr>
                <w:noProof/>
                <w:webHidden/>
              </w:rPr>
              <w:instrText xml:space="preserve"> PAGEREF _Toc154748314 \h </w:instrText>
            </w:r>
            <w:r w:rsidR="002C07B3">
              <w:rPr>
                <w:noProof/>
                <w:webHidden/>
              </w:rPr>
            </w:r>
            <w:r w:rsidR="002C07B3">
              <w:rPr>
                <w:noProof/>
                <w:webHidden/>
              </w:rPr>
              <w:fldChar w:fldCharType="separate"/>
            </w:r>
            <w:r w:rsidR="002C07B3">
              <w:rPr>
                <w:noProof/>
                <w:webHidden/>
              </w:rPr>
              <w:t>18</w:t>
            </w:r>
            <w:r w:rsidR="002C07B3">
              <w:rPr>
                <w:noProof/>
                <w:webHidden/>
              </w:rPr>
              <w:fldChar w:fldCharType="end"/>
            </w:r>
          </w:hyperlink>
        </w:p>
        <w:p w14:paraId="34F81D5F" w14:textId="6556F775" w:rsidR="002C07B3" w:rsidRDefault="00BF0F0E">
          <w:pPr>
            <w:pStyle w:val="10"/>
            <w:tabs>
              <w:tab w:val="right" w:leader="dot" w:pos="9016"/>
            </w:tabs>
            <w:rPr>
              <w:rFonts w:asciiTheme="minorHAnsi" w:eastAsiaTheme="minorEastAsia" w:hAnsiTheme="minorHAnsi" w:cstheme="minorBidi"/>
              <w:noProof/>
              <w:spacing w:val="0"/>
              <w:kern w:val="2"/>
              <w:sz w:val="22"/>
              <w:szCs w:val="22"/>
              <w14:ligatures w14:val="standardContextual"/>
            </w:rPr>
          </w:pPr>
          <w:hyperlink w:anchor="_Toc154748315" w:history="1">
            <w:r w:rsidR="002C07B3" w:rsidRPr="00602F8A">
              <w:rPr>
                <w:rStyle w:val="Hyperlink"/>
                <w:noProof/>
              </w:rPr>
              <w:t>CHAPTER 3</w:t>
            </w:r>
            <w:r w:rsidR="002C07B3">
              <w:rPr>
                <w:noProof/>
                <w:webHidden/>
              </w:rPr>
              <w:tab/>
            </w:r>
            <w:r w:rsidR="002C07B3">
              <w:rPr>
                <w:noProof/>
                <w:webHidden/>
              </w:rPr>
              <w:fldChar w:fldCharType="begin"/>
            </w:r>
            <w:r w:rsidR="002C07B3">
              <w:rPr>
                <w:noProof/>
                <w:webHidden/>
              </w:rPr>
              <w:instrText xml:space="preserve"> PAGEREF _Toc154748315 \h </w:instrText>
            </w:r>
            <w:r w:rsidR="002C07B3">
              <w:rPr>
                <w:noProof/>
                <w:webHidden/>
              </w:rPr>
            </w:r>
            <w:r w:rsidR="002C07B3">
              <w:rPr>
                <w:noProof/>
                <w:webHidden/>
              </w:rPr>
              <w:fldChar w:fldCharType="separate"/>
            </w:r>
            <w:r w:rsidR="002C07B3">
              <w:rPr>
                <w:noProof/>
                <w:webHidden/>
              </w:rPr>
              <w:t>19</w:t>
            </w:r>
            <w:r w:rsidR="002C07B3">
              <w:rPr>
                <w:noProof/>
                <w:webHidden/>
              </w:rPr>
              <w:fldChar w:fldCharType="end"/>
            </w:r>
          </w:hyperlink>
        </w:p>
        <w:p w14:paraId="2D8B9709" w14:textId="09F5E0BE" w:rsidR="002C07B3" w:rsidRDefault="00BF0F0E">
          <w:pPr>
            <w:pStyle w:val="20"/>
            <w:tabs>
              <w:tab w:val="left" w:pos="880"/>
              <w:tab w:val="right" w:leader="dot" w:pos="9016"/>
            </w:tabs>
            <w:rPr>
              <w:rFonts w:asciiTheme="minorHAnsi" w:eastAsiaTheme="minorEastAsia" w:hAnsiTheme="minorHAnsi" w:cstheme="minorBidi"/>
              <w:noProof/>
              <w:spacing w:val="0"/>
              <w:kern w:val="2"/>
              <w:sz w:val="22"/>
              <w:szCs w:val="22"/>
              <w14:ligatures w14:val="standardContextual"/>
            </w:rPr>
          </w:pPr>
          <w:hyperlink w:anchor="_Toc154748316" w:history="1">
            <w:r w:rsidR="002C07B3" w:rsidRPr="00602F8A">
              <w:rPr>
                <w:rStyle w:val="Hyperlink"/>
                <w:noProof/>
              </w:rPr>
              <w:t>3.1.</w:t>
            </w:r>
            <w:r w:rsidR="002C07B3">
              <w:rPr>
                <w:rFonts w:asciiTheme="minorHAnsi" w:eastAsiaTheme="minorEastAsia" w:hAnsiTheme="minorHAnsi" w:cstheme="minorBidi"/>
                <w:noProof/>
                <w:spacing w:val="0"/>
                <w:kern w:val="2"/>
                <w:sz w:val="22"/>
                <w:szCs w:val="22"/>
                <w14:ligatures w14:val="standardContextual"/>
              </w:rPr>
              <w:tab/>
            </w:r>
            <w:r w:rsidR="002C07B3" w:rsidRPr="00602F8A">
              <w:rPr>
                <w:rStyle w:val="Hyperlink"/>
                <w:noProof/>
              </w:rPr>
              <w:t>METHODOLOGY</w:t>
            </w:r>
            <w:r w:rsidR="002C07B3">
              <w:rPr>
                <w:noProof/>
                <w:webHidden/>
              </w:rPr>
              <w:tab/>
            </w:r>
            <w:r w:rsidR="002C07B3">
              <w:rPr>
                <w:noProof/>
                <w:webHidden/>
              </w:rPr>
              <w:fldChar w:fldCharType="begin"/>
            </w:r>
            <w:r w:rsidR="002C07B3">
              <w:rPr>
                <w:noProof/>
                <w:webHidden/>
              </w:rPr>
              <w:instrText xml:space="preserve"> PAGEREF _Toc154748316 \h </w:instrText>
            </w:r>
            <w:r w:rsidR="002C07B3">
              <w:rPr>
                <w:noProof/>
                <w:webHidden/>
              </w:rPr>
            </w:r>
            <w:r w:rsidR="002C07B3">
              <w:rPr>
                <w:noProof/>
                <w:webHidden/>
              </w:rPr>
              <w:fldChar w:fldCharType="separate"/>
            </w:r>
            <w:r w:rsidR="002C07B3">
              <w:rPr>
                <w:noProof/>
                <w:webHidden/>
              </w:rPr>
              <w:t>19</w:t>
            </w:r>
            <w:r w:rsidR="002C07B3">
              <w:rPr>
                <w:noProof/>
                <w:webHidden/>
              </w:rPr>
              <w:fldChar w:fldCharType="end"/>
            </w:r>
          </w:hyperlink>
        </w:p>
        <w:p w14:paraId="5F2DFFB9" w14:textId="0F181005" w:rsidR="002C07B3" w:rsidRDefault="00BF0F0E">
          <w:pPr>
            <w:pStyle w:val="30"/>
            <w:tabs>
              <w:tab w:val="left" w:pos="1320"/>
              <w:tab w:val="right" w:leader="dot" w:pos="9016"/>
            </w:tabs>
            <w:rPr>
              <w:rFonts w:asciiTheme="minorHAnsi" w:eastAsiaTheme="minorEastAsia" w:hAnsiTheme="minorHAnsi" w:cstheme="minorBidi"/>
              <w:noProof/>
              <w:spacing w:val="0"/>
              <w:kern w:val="2"/>
              <w:sz w:val="22"/>
              <w:szCs w:val="22"/>
              <w14:ligatures w14:val="standardContextual"/>
            </w:rPr>
          </w:pPr>
          <w:hyperlink w:anchor="_Toc154748317" w:history="1">
            <w:r w:rsidR="002C07B3" w:rsidRPr="00602F8A">
              <w:rPr>
                <w:rStyle w:val="Hyperlink"/>
                <w:rFonts w:cstheme="majorHAnsi"/>
                <w:noProof/>
              </w:rPr>
              <w:t>3.1.1.</w:t>
            </w:r>
            <w:r w:rsidR="002C07B3">
              <w:rPr>
                <w:rFonts w:asciiTheme="minorHAnsi" w:eastAsiaTheme="minorEastAsia" w:hAnsiTheme="minorHAnsi" w:cstheme="minorBidi"/>
                <w:noProof/>
                <w:spacing w:val="0"/>
                <w:kern w:val="2"/>
                <w:sz w:val="22"/>
                <w:szCs w:val="22"/>
                <w14:ligatures w14:val="standardContextual"/>
              </w:rPr>
              <w:tab/>
            </w:r>
            <w:r w:rsidR="002C07B3" w:rsidRPr="00602F8A">
              <w:rPr>
                <w:rStyle w:val="Hyperlink"/>
                <w:noProof/>
              </w:rPr>
              <w:t>Introduction</w:t>
            </w:r>
            <w:r w:rsidR="002C07B3">
              <w:rPr>
                <w:noProof/>
                <w:webHidden/>
              </w:rPr>
              <w:tab/>
            </w:r>
            <w:r w:rsidR="002C07B3">
              <w:rPr>
                <w:noProof/>
                <w:webHidden/>
              </w:rPr>
              <w:fldChar w:fldCharType="begin"/>
            </w:r>
            <w:r w:rsidR="002C07B3">
              <w:rPr>
                <w:noProof/>
                <w:webHidden/>
              </w:rPr>
              <w:instrText xml:space="preserve"> PAGEREF _Toc154748317 \h </w:instrText>
            </w:r>
            <w:r w:rsidR="002C07B3">
              <w:rPr>
                <w:noProof/>
                <w:webHidden/>
              </w:rPr>
            </w:r>
            <w:r w:rsidR="002C07B3">
              <w:rPr>
                <w:noProof/>
                <w:webHidden/>
              </w:rPr>
              <w:fldChar w:fldCharType="separate"/>
            </w:r>
            <w:r w:rsidR="002C07B3">
              <w:rPr>
                <w:noProof/>
                <w:webHidden/>
              </w:rPr>
              <w:t>19</w:t>
            </w:r>
            <w:r w:rsidR="002C07B3">
              <w:rPr>
                <w:noProof/>
                <w:webHidden/>
              </w:rPr>
              <w:fldChar w:fldCharType="end"/>
            </w:r>
          </w:hyperlink>
        </w:p>
        <w:p w14:paraId="02B832AE" w14:textId="7B206D28" w:rsidR="002C07B3" w:rsidRDefault="00BF0F0E">
          <w:pPr>
            <w:pStyle w:val="30"/>
            <w:tabs>
              <w:tab w:val="left" w:pos="1320"/>
              <w:tab w:val="right" w:leader="dot" w:pos="9016"/>
            </w:tabs>
            <w:rPr>
              <w:rFonts w:asciiTheme="minorHAnsi" w:eastAsiaTheme="minorEastAsia" w:hAnsiTheme="minorHAnsi" w:cstheme="minorBidi"/>
              <w:noProof/>
              <w:spacing w:val="0"/>
              <w:kern w:val="2"/>
              <w:sz w:val="22"/>
              <w:szCs w:val="22"/>
              <w14:ligatures w14:val="standardContextual"/>
            </w:rPr>
          </w:pPr>
          <w:hyperlink w:anchor="_Toc154748318" w:history="1">
            <w:r w:rsidR="002C07B3" w:rsidRPr="00602F8A">
              <w:rPr>
                <w:rStyle w:val="Hyperlink"/>
                <w:rFonts w:cstheme="majorHAnsi"/>
                <w:noProof/>
              </w:rPr>
              <w:t>3.1.2.</w:t>
            </w:r>
            <w:r w:rsidR="002C07B3">
              <w:rPr>
                <w:rFonts w:asciiTheme="minorHAnsi" w:eastAsiaTheme="minorEastAsia" w:hAnsiTheme="minorHAnsi" w:cstheme="minorBidi"/>
                <w:noProof/>
                <w:spacing w:val="0"/>
                <w:kern w:val="2"/>
                <w:sz w:val="22"/>
                <w:szCs w:val="22"/>
                <w14:ligatures w14:val="standardContextual"/>
              </w:rPr>
              <w:tab/>
            </w:r>
            <w:r w:rsidR="002C07B3" w:rsidRPr="00602F8A">
              <w:rPr>
                <w:rStyle w:val="Hyperlink"/>
                <w:noProof/>
              </w:rPr>
              <w:t>Model Used – For example: ADDIE Model</w:t>
            </w:r>
            <w:r w:rsidR="002C07B3">
              <w:rPr>
                <w:noProof/>
                <w:webHidden/>
              </w:rPr>
              <w:tab/>
            </w:r>
            <w:r w:rsidR="002C07B3">
              <w:rPr>
                <w:noProof/>
                <w:webHidden/>
              </w:rPr>
              <w:fldChar w:fldCharType="begin"/>
            </w:r>
            <w:r w:rsidR="002C07B3">
              <w:rPr>
                <w:noProof/>
                <w:webHidden/>
              </w:rPr>
              <w:instrText xml:space="preserve"> PAGEREF _Toc154748318 \h </w:instrText>
            </w:r>
            <w:r w:rsidR="002C07B3">
              <w:rPr>
                <w:noProof/>
                <w:webHidden/>
              </w:rPr>
            </w:r>
            <w:r w:rsidR="002C07B3">
              <w:rPr>
                <w:noProof/>
                <w:webHidden/>
              </w:rPr>
              <w:fldChar w:fldCharType="separate"/>
            </w:r>
            <w:r w:rsidR="002C07B3">
              <w:rPr>
                <w:noProof/>
                <w:webHidden/>
              </w:rPr>
              <w:t>19</w:t>
            </w:r>
            <w:r w:rsidR="002C07B3">
              <w:rPr>
                <w:noProof/>
                <w:webHidden/>
              </w:rPr>
              <w:fldChar w:fldCharType="end"/>
            </w:r>
          </w:hyperlink>
        </w:p>
        <w:p w14:paraId="6F7CE1D9" w14:textId="32B798C9" w:rsidR="002C07B3" w:rsidRDefault="00BF0F0E">
          <w:pPr>
            <w:pStyle w:val="30"/>
            <w:tabs>
              <w:tab w:val="left" w:pos="1320"/>
              <w:tab w:val="right" w:leader="dot" w:pos="9016"/>
            </w:tabs>
            <w:rPr>
              <w:rFonts w:asciiTheme="minorHAnsi" w:eastAsiaTheme="minorEastAsia" w:hAnsiTheme="minorHAnsi" w:cstheme="minorBidi"/>
              <w:noProof/>
              <w:spacing w:val="0"/>
              <w:kern w:val="2"/>
              <w:sz w:val="22"/>
              <w:szCs w:val="22"/>
              <w14:ligatures w14:val="standardContextual"/>
            </w:rPr>
          </w:pPr>
          <w:hyperlink w:anchor="_Toc154748319" w:history="1">
            <w:r w:rsidR="002C07B3" w:rsidRPr="00602F8A">
              <w:rPr>
                <w:rStyle w:val="Hyperlink"/>
                <w:rFonts w:cstheme="majorHAnsi"/>
                <w:noProof/>
              </w:rPr>
              <w:t>3.1.3.</w:t>
            </w:r>
            <w:r w:rsidR="002C07B3">
              <w:rPr>
                <w:rFonts w:asciiTheme="minorHAnsi" w:eastAsiaTheme="minorEastAsia" w:hAnsiTheme="minorHAnsi" w:cstheme="minorBidi"/>
                <w:noProof/>
                <w:spacing w:val="0"/>
                <w:kern w:val="2"/>
                <w:sz w:val="22"/>
                <w:szCs w:val="22"/>
                <w14:ligatures w14:val="standardContextual"/>
              </w:rPr>
              <w:tab/>
            </w:r>
            <w:r w:rsidR="002C07B3" w:rsidRPr="00602F8A">
              <w:rPr>
                <w:rStyle w:val="Hyperlink"/>
                <w:noProof/>
              </w:rPr>
              <w:t>Tools Used</w:t>
            </w:r>
            <w:r w:rsidR="002C07B3">
              <w:rPr>
                <w:noProof/>
                <w:webHidden/>
              </w:rPr>
              <w:tab/>
            </w:r>
            <w:r w:rsidR="002C07B3">
              <w:rPr>
                <w:noProof/>
                <w:webHidden/>
              </w:rPr>
              <w:fldChar w:fldCharType="begin"/>
            </w:r>
            <w:r w:rsidR="002C07B3">
              <w:rPr>
                <w:noProof/>
                <w:webHidden/>
              </w:rPr>
              <w:instrText xml:space="preserve"> PAGEREF _Toc154748319 \h </w:instrText>
            </w:r>
            <w:r w:rsidR="002C07B3">
              <w:rPr>
                <w:noProof/>
                <w:webHidden/>
              </w:rPr>
            </w:r>
            <w:r w:rsidR="002C07B3">
              <w:rPr>
                <w:noProof/>
                <w:webHidden/>
              </w:rPr>
              <w:fldChar w:fldCharType="separate"/>
            </w:r>
            <w:r w:rsidR="002C07B3">
              <w:rPr>
                <w:noProof/>
                <w:webHidden/>
              </w:rPr>
              <w:t>28</w:t>
            </w:r>
            <w:r w:rsidR="002C07B3">
              <w:rPr>
                <w:noProof/>
                <w:webHidden/>
              </w:rPr>
              <w:fldChar w:fldCharType="end"/>
            </w:r>
          </w:hyperlink>
        </w:p>
        <w:p w14:paraId="24F13B38" w14:textId="1FB61C92" w:rsidR="002C07B3" w:rsidRDefault="00BF0F0E">
          <w:pPr>
            <w:pStyle w:val="30"/>
            <w:tabs>
              <w:tab w:val="left" w:pos="1320"/>
              <w:tab w:val="right" w:leader="dot" w:pos="9016"/>
            </w:tabs>
            <w:rPr>
              <w:rFonts w:asciiTheme="minorHAnsi" w:eastAsiaTheme="minorEastAsia" w:hAnsiTheme="minorHAnsi" w:cstheme="minorBidi"/>
              <w:noProof/>
              <w:spacing w:val="0"/>
              <w:kern w:val="2"/>
              <w:sz w:val="22"/>
              <w:szCs w:val="22"/>
              <w14:ligatures w14:val="standardContextual"/>
            </w:rPr>
          </w:pPr>
          <w:hyperlink w:anchor="_Toc154748320" w:history="1">
            <w:r w:rsidR="002C07B3" w:rsidRPr="00602F8A">
              <w:rPr>
                <w:rStyle w:val="Hyperlink"/>
                <w:rFonts w:cstheme="majorHAnsi"/>
                <w:noProof/>
              </w:rPr>
              <w:t>3.1.4.</w:t>
            </w:r>
            <w:r w:rsidR="002C07B3">
              <w:rPr>
                <w:rFonts w:asciiTheme="minorHAnsi" w:eastAsiaTheme="minorEastAsia" w:hAnsiTheme="minorHAnsi" w:cstheme="minorBidi"/>
                <w:noProof/>
                <w:spacing w:val="0"/>
                <w:kern w:val="2"/>
                <w:sz w:val="22"/>
                <w:szCs w:val="22"/>
                <w14:ligatures w14:val="standardContextual"/>
              </w:rPr>
              <w:tab/>
            </w:r>
            <w:r w:rsidR="002C07B3" w:rsidRPr="00602F8A">
              <w:rPr>
                <w:rStyle w:val="Hyperlink"/>
                <w:noProof/>
              </w:rPr>
              <w:t>Conclusion</w:t>
            </w:r>
            <w:r w:rsidR="002C07B3">
              <w:rPr>
                <w:noProof/>
                <w:webHidden/>
              </w:rPr>
              <w:tab/>
            </w:r>
            <w:r w:rsidR="002C07B3">
              <w:rPr>
                <w:noProof/>
                <w:webHidden/>
              </w:rPr>
              <w:fldChar w:fldCharType="begin"/>
            </w:r>
            <w:r w:rsidR="002C07B3">
              <w:rPr>
                <w:noProof/>
                <w:webHidden/>
              </w:rPr>
              <w:instrText xml:space="preserve"> PAGEREF _Toc154748320 \h </w:instrText>
            </w:r>
            <w:r w:rsidR="002C07B3">
              <w:rPr>
                <w:noProof/>
                <w:webHidden/>
              </w:rPr>
            </w:r>
            <w:r w:rsidR="002C07B3">
              <w:rPr>
                <w:noProof/>
                <w:webHidden/>
              </w:rPr>
              <w:fldChar w:fldCharType="separate"/>
            </w:r>
            <w:r w:rsidR="002C07B3">
              <w:rPr>
                <w:noProof/>
                <w:webHidden/>
              </w:rPr>
              <w:t>28</w:t>
            </w:r>
            <w:r w:rsidR="002C07B3">
              <w:rPr>
                <w:noProof/>
                <w:webHidden/>
              </w:rPr>
              <w:fldChar w:fldCharType="end"/>
            </w:r>
          </w:hyperlink>
        </w:p>
        <w:p w14:paraId="5579A7C9" w14:textId="57F3DB3B" w:rsidR="002C07B3" w:rsidRDefault="00BF0F0E">
          <w:pPr>
            <w:pStyle w:val="10"/>
            <w:tabs>
              <w:tab w:val="right" w:leader="dot" w:pos="9016"/>
            </w:tabs>
            <w:rPr>
              <w:rFonts w:asciiTheme="minorHAnsi" w:eastAsiaTheme="minorEastAsia" w:hAnsiTheme="minorHAnsi" w:cstheme="minorBidi"/>
              <w:noProof/>
              <w:spacing w:val="0"/>
              <w:kern w:val="2"/>
              <w:sz w:val="22"/>
              <w:szCs w:val="22"/>
              <w14:ligatures w14:val="standardContextual"/>
            </w:rPr>
          </w:pPr>
          <w:hyperlink w:anchor="_Toc154748321" w:history="1">
            <w:r w:rsidR="002C07B3" w:rsidRPr="00602F8A">
              <w:rPr>
                <w:rStyle w:val="Hyperlink"/>
                <w:noProof/>
              </w:rPr>
              <w:t>CHAPTER 4</w:t>
            </w:r>
            <w:r w:rsidR="002C07B3">
              <w:rPr>
                <w:noProof/>
                <w:webHidden/>
              </w:rPr>
              <w:tab/>
            </w:r>
            <w:r w:rsidR="002C07B3">
              <w:rPr>
                <w:noProof/>
                <w:webHidden/>
              </w:rPr>
              <w:fldChar w:fldCharType="begin"/>
            </w:r>
            <w:r w:rsidR="002C07B3">
              <w:rPr>
                <w:noProof/>
                <w:webHidden/>
              </w:rPr>
              <w:instrText xml:space="preserve"> PAGEREF _Toc154748321 \h </w:instrText>
            </w:r>
            <w:r w:rsidR="002C07B3">
              <w:rPr>
                <w:noProof/>
                <w:webHidden/>
              </w:rPr>
            </w:r>
            <w:r w:rsidR="002C07B3">
              <w:rPr>
                <w:noProof/>
                <w:webHidden/>
              </w:rPr>
              <w:fldChar w:fldCharType="separate"/>
            </w:r>
            <w:r w:rsidR="002C07B3">
              <w:rPr>
                <w:noProof/>
                <w:webHidden/>
              </w:rPr>
              <w:t>29</w:t>
            </w:r>
            <w:r w:rsidR="002C07B3">
              <w:rPr>
                <w:noProof/>
                <w:webHidden/>
              </w:rPr>
              <w:fldChar w:fldCharType="end"/>
            </w:r>
          </w:hyperlink>
        </w:p>
        <w:p w14:paraId="3726BF0F" w14:textId="2AABBDD4" w:rsidR="002C07B3" w:rsidRDefault="00BF0F0E">
          <w:pPr>
            <w:pStyle w:val="20"/>
            <w:tabs>
              <w:tab w:val="left" w:pos="880"/>
              <w:tab w:val="right" w:leader="dot" w:pos="9016"/>
            </w:tabs>
            <w:rPr>
              <w:rFonts w:asciiTheme="minorHAnsi" w:eastAsiaTheme="minorEastAsia" w:hAnsiTheme="minorHAnsi" w:cstheme="minorBidi"/>
              <w:noProof/>
              <w:spacing w:val="0"/>
              <w:kern w:val="2"/>
              <w:sz w:val="22"/>
              <w:szCs w:val="22"/>
              <w14:ligatures w14:val="standardContextual"/>
            </w:rPr>
          </w:pPr>
          <w:hyperlink w:anchor="_Toc154748322" w:history="1">
            <w:r w:rsidR="002C07B3" w:rsidRPr="00602F8A">
              <w:rPr>
                <w:rStyle w:val="Hyperlink"/>
                <w:noProof/>
              </w:rPr>
              <w:t>4.1.</w:t>
            </w:r>
            <w:r w:rsidR="002C07B3">
              <w:rPr>
                <w:rFonts w:asciiTheme="minorHAnsi" w:eastAsiaTheme="minorEastAsia" w:hAnsiTheme="minorHAnsi" w:cstheme="minorBidi"/>
                <w:noProof/>
                <w:spacing w:val="0"/>
                <w:kern w:val="2"/>
                <w:sz w:val="22"/>
                <w:szCs w:val="22"/>
                <w14:ligatures w14:val="standardContextual"/>
              </w:rPr>
              <w:tab/>
            </w:r>
            <w:r w:rsidR="002C07B3" w:rsidRPr="00602F8A">
              <w:rPr>
                <w:rStyle w:val="Hyperlink"/>
                <w:noProof/>
              </w:rPr>
              <w:t>PROJECT PLAN</w:t>
            </w:r>
            <w:r w:rsidR="002C07B3">
              <w:rPr>
                <w:noProof/>
                <w:webHidden/>
              </w:rPr>
              <w:tab/>
            </w:r>
            <w:r w:rsidR="002C07B3">
              <w:rPr>
                <w:noProof/>
                <w:webHidden/>
              </w:rPr>
              <w:fldChar w:fldCharType="begin"/>
            </w:r>
            <w:r w:rsidR="002C07B3">
              <w:rPr>
                <w:noProof/>
                <w:webHidden/>
              </w:rPr>
              <w:instrText xml:space="preserve"> PAGEREF _Toc154748322 \h </w:instrText>
            </w:r>
            <w:r w:rsidR="002C07B3">
              <w:rPr>
                <w:noProof/>
                <w:webHidden/>
              </w:rPr>
            </w:r>
            <w:r w:rsidR="002C07B3">
              <w:rPr>
                <w:noProof/>
                <w:webHidden/>
              </w:rPr>
              <w:fldChar w:fldCharType="separate"/>
            </w:r>
            <w:r w:rsidR="002C07B3">
              <w:rPr>
                <w:noProof/>
                <w:webHidden/>
              </w:rPr>
              <w:t>29</w:t>
            </w:r>
            <w:r w:rsidR="002C07B3">
              <w:rPr>
                <w:noProof/>
                <w:webHidden/>
              </w:rPr>
              <w:fldChar w:fldCharType="end"/>
            </w:r>
          </w:hyperlink>
        </w:p>
        <w:p w14:paraId="647C71A6" w14:textId="68908A38" w:rsidR="002C07B3" w:rsidRDefault="00BF0F0E">
          <w:pPr>
            <w:pStyle w:val="30"/>
            <w:tabs>
              <w:tab w:val="left" w:pos="1320"/>
              <w:tab w:val="right" w:leader="dot" w:pos="9016"/>
            </w:tabs>
            <w:rPr>
              <w:rFonts w:asciiTheme="minorHAnsi" w:eastAsiaTheme="minorEastAsia" w:hAnsiTheme="minorHAnsi" w:cstheme="minorBidi"/>
              <w:noProof/>
              <w:spacing w:val="0"/>
              <w:kern w:val="2"/>
              <w:sz w:val="22"/>
              <w:szCs w:val="22"/>
              <w14:ligatures w14:val="standardContextual"/>
            </w:rPr>
          </w:pPr>
          <w:hyperlink w:anchor="_Toc154748323" w:history="1">
            <w:r w:rsidR="002C07B3" w:rsidRPr="00602F8A">
              <w:rPr>
                <w:rStyle w:val="Hyperlink"/>
                <w:rFonts w:cstheme="majorHAnsi"/>
                <w:noProof/>
              </w:rPr>
              <w:t>4.1.1.</w:t>
            </w:r>
            <w:r w:rsidR="002C07B3">
              <w:rPr>
                <w:rFonts w:asciiTheme="minorHAnsi" w:eastAsiaTheme="minorEastAsia" w:hAnsiTheme="minorHAnsi" w:cstheme="minorBidi"/>
                <w:noProof/>
                <w:spacing w:val="0"/>
                <w:kern w:val="2"/>
                <w:sz w:val="22"/>
                <w:szCs w:val="22"/>
                <w14:ligatures w14:val="standardContextual"/>
              </w:rPr>
              <w:tab/>
            </w:r>
            <w:r w:rsidR="002C07B3" w:rsidRPr="00602F8A">
              <w:rPr>
                <w:rStyle w:val="Hyperlink"/>
                <w:rFonts w:cstheme="majorHAnsi"/>
                <w:noProof/>
              </w:rPr>
              <w:t>Project Plan</w:t>
            </w:r>
            <w:r w:rsidR="002C07B3">
              <w:rPr>
                <w:noProof/>
                <w:webHidden/>
              </w:rPr>
              <w:tab/>
            </w:r>
            <w:r w:rsidR="002C07B3">
              <w:rPr>
                <w:noProof/>
                <w:webHidden/>
              </w:rPr>
              <w:fldChar w:fldCharType="begin"/>
            </w:r>
            <w:r w:rsidR="002C07B3">
              <w:rPr>
                <w:noProof/>
                <w:webHidden/>
              </w:rPr>
              <w:instrText xml:space="preserve"> PAGEREF _Toc154748323 \h </w:instrText>
            </w:r>
            <w:r w:rsidR="002C07B3">
              <w:rPr>
                <w:noProof/>
                <w:webHidden/>
              </w:rPr>
            </w:r>
            <w:r w:rsidR="002C07B3">
              <w:rPr>
                <w:noProof/>
                <w:webHidden/>
              </w:rPr>
              <w:fldChar w:fldCharType="separate"/>
            </w:r>
            <w:r w:rsidR="002C07B3">
              <w:rPr>
                <w:noProof/>
                <w:webHidden/>
              </w:rPr>
              <w:t>29</w:t>
            </w:r>
            <w:r w:rsidR="002C07B3">
              <w:rPr>
                <w:noProof/>
                <w:webHidden/>
              </w:rPr>
              <w:fldChar w:fldCharType="end"/>
            </w:r>
          </w:hyperlink>
        </w:p>
        <w:p w14:paraId="1520C6EC" w14:textId="62267129" w:rsidR="002C07B3" w:rsidRDefault="00BF0F0E">
          <w:pPr>
            <w:pStyle w:val="30"/>
            <w:tabs>
              <w:tab w:val="left" w:pos="1320"/>
              <w:tab w:val="right" w:leader="dot" w:pos="9016"/>
            </w:tabs>
            <w:rPr>
              <w:rFonts w:asciiTheme="minorHAnsi" w:eastAsiaTheme="minorEastAsia" w:hAnsiTheme="minorHAnsi" w:cstheme="minorBidi"/>
              <w:noProof/>
              <w:spacing w:val="0"/>
              <w:kern w:val="2"/>
              <w:sz w:val="22"/>
              <w:szCs w:val="22"/>
              <w14:ligatures w14:val="standardContextual"/>
            </w:rPr>
          </w:pPr>
          <w:hyperlink w:anchor="_Toc154748324" w:history="1">
            <w:r w:rsidR="002C07B3" w:rsidRPr="00602F8A">
              <w:rPr>
                <w:rStyle w:val="Hyperlink"/>
                <w:rFonts w:cstheme="majorHAnsi"/>
                <w:noProof/>
              </w:rPr>
              <w:t>4.1.2.</w:t>
            </w:r>
            <w:r w:rsidR="002C07B3">
              <w:rPr>
                <w:rFonts w:asciiTheme="minorHAnsi" w:eastAsiaTheme="minorEastAsia" w:hAnsiTheme="minorHAnsi" w:cstheme="minorBidi"/>
                <w:noProof/>
                <w:spacing w:val="0"/>
                <w:kern w:val="2"/>
                <w:sz w:val="22"/>
                <w:szCs w:val="22"/>
                <w14:ligatures w14:val="standardContextual"/>
              </w:rPr>
              <w:tab/>
            </w:r>
            <w:r w:rsidR="002C07B3" w:rsidRPr="00602F8A">
              <w:rPr>
                <w:rStyle w:val="Hyperlink"/>
                <w:rFonts w:cstheme="majorHAnsi"/>
                <w:noProof/>
              </w:rPr>
              <w:t>Gantt Chart</w:t>
            </w:r>
            <w:r w:rsidR="002C07B3">
              <w:rPr>
                <w:noProof/>
                <w:webHidden/>
              </w:rPr>
              <w:tab/>
            </w:r>
            <w:r w:rsidR="002C07B3">
              <w:rPr>
                <w:noProof/>
                <w:webHidden/>
              </w:rPr>
              <w:fldChar w:fldCharType="begin"/>
            </w:r>
            <w:r w:rsidR="002C07B3">
              <w:rPr>
                <w:noProof/>
                <w:webHidden/>
              </w:rPr>
              <w:instrText xml:space="preserve"> PAGEREF _Toc154748324 \h </w:instrText>
            </w:r>
            <w:r w:rsidR="002C07B3">
              <w:rPr>
                <w:noProof/>
                <w:webHidden/>
              </w:rPr>
            </w:r>
            <w:r w:rsidR="002C07B3">
              <w:rPr>
                <w:noProof/>
                <w:webHidden/>
              </w:rPr>
              <w:fldChar w:fldCharType="separate"/>
            </w:r>
            <w:r w:rsidR="002C07B3">
              <w:rPr>
                <w:noProof/>
                <w:webHidden/>
              </w:rPr>
              <w:t>30</w:t>
            </w:r>
            <w:r w:rsidR="002C07B3">
              <w:rPr>
                <w:noProof/>
                <w:webHidden/>
              </w:rPr>
              <w:fldChar w:fldCharType="end"/>
            </w:r>
          </w:hyperlink>
        </w:p>
        <w:p w14:paraId="257C0881" w14:textId="07E568DB" w:rsidR="002C07B3" w:rsidRDefault="00BF0F0E">
          <w:pPr>
            <w:pStyle w:val="30"/>
            <w:tabs>
              <w:tab w:val="left" w:pos="1320"/>
              <w:tab w:val="right" w:leader="dot" w:pos="9016"/>
            </w:tabs>
            <w:rPr>
              <w:rFonts w:asciiTheme="minorHAnsi" w:eastAsiaTheme="minorEastAsia" w:hAnsiTheme="minorHAnsi" w:cstheme="minorBidi"/>
              <w:noProof/>
              <w:spacing w:val="0"/>
              <w:kern w:val="2"/>
              <w:sz w:val="22"/>
              <w:szCs w:val="22"/>
              <w14:ligatures w14:val="standardContextual"/>
            </w:rPr>
          </w:pPr>
          <w:hyperlink w:anchor="_Toc154748325" w:history="1">
            <w:r w:rsidR="002C07B3" w:rsidRPr="00602F8A">
              <w:rPr>
                <w:rStyle w:val="Hyperlink"/>
                <w:rFonts w:cstheme="majorHAnsi"/>
                <w:noProof/>
              </w:rPr>
              <w:t>4.1.3.</w:t>
            </w:r>
            <w:r w:rsidR="002C07B3">
              <w:rPr>
                <w:rFonts w:asciiTheme="minorHAnsi" w:eastAsiaTheme="minorEastAsia" w:hAnsiTheme="minorHAnsi" w:cstheme="minorBidi"/>
                <w:noProof/>
                <w:spacing w:val="0"/>
                <w:kern w:val="2"/>
                <w:sz w:val="22"/>
                <w:szCs w:val="22"/>
                <w14:ligatures w14:val="standardContextual"/>
              </w:rPr>
              <w:tab/>
            </w:r>
            <w:r w:rsidR="002C07B3" w:rsidRPr="00602F8A">
              <w:rPr>
                <w:rStyle w:val="Hyperlink"/>
                <w:rFonts w:cstheme="majorHAnsi"/>
                <w:noProof/>
              </w:rPr>
              <w:t>Network Diagram</w:t>
            </w:r>
            <w:r w:rsidR="002C07B3">
              <w:rPr>
                <w:noProof/>
                <w:webHidden/>
              </w:rPr>
              <w:tab/>
            </w:r>
            <w:r w:rsidR="002C07B3">
              <w:rPr>
                <w:noProof/>
                <w:webHidden/>
              </w:rPr>
              <w:fldChar w:fldCharType="begin"/>
            </w:r>
            <w:r w:rsidR="002C07B3">
              <w:rPr>
                <w:noProof/>
                <w:webHidden/>
              </w:rPr>
              <w:instrText xml:space="preserve"> PAGEREF _Toc154748325 \h </w:instrText>
            </w:r>
            <w:r w:rsidR="002C07B3">
              <w:rPr>
                <w:noProof/>
                <w:webHidden/>
              </w:rPr>
            </w:r>
            <w:r w:rsidR="002C07B3">
              <w:rPr>
                <w:noProof/>
                <w:webHidden/>
              </w:rPr>
              <w:fldChar w:fldCharType="separate"/>
            </w:r>
            <w:r w:rsidR="002C07B3">
              <w:rPr>
                <w:noProof/>
                <w:webHidden/>
              </w:rPr>
              <w:t>30</w:t>
            </w:r>
            <w:r w:rsidR="002C07B3">
              <w:rPr>
                <w:noProof/>
                <w:webHidden/>
              </w:rPr>
              <w:fldChar w:fldCharType="end"/>
            </w:r>
          </w:hyperlink>
        </w:p>
        <w:p w14:paraId="225EFC41" w14:textId="638177DB" w:rsidR="002C07B3" w:rsidRDefault="00BF0F0E">
          <w:pPr>
            <w:pStyle w:val="10"/>
            <w:tabs>
              <w:tab w:val="right" w:leader="dot" w:pos="9016"/>
            </w:tabs>
            <w:rPr>
              <w:rFonts w:asciiTheme="minorHAnsi" w:eastAsiaTheme="minorEastAsia" w:hAnsiTheme="minorHAnsi" w:cstheme="minorBidi"/>
              <w:noProof/>
              <w:spacing w:val="0"/>
              <w:kern w:val="2"/>
              <w:sz w:val="22"/>
              <w:szCs w:val="22"/>
              <w14:ligatures w14:val="standardContextual"/>
            </w:rPr>
          </w:pPr>
          <w:hyperlink w:anchor="_Toc154748326" w:history="1">
            <w:r w:rsidR="002C07B3" w:rsidRPr="00602F8A">
              <w:rPr>
                <w:rStyle w:val="Hyperlink"/>
                <w:noProof/>
              </w:rPr>
              <w:t>CHAPTER 5</w:t>
            </w:r>
            <w:r w:rsidR="002C07B3">
              <w:rPr>
                <w:noProof/>
                <w:webHidden/>
              </w:rPr>
              <w:tab/>
            </w:r>
            <w:r w:rsidR="002C07B3">
              <w:rPr>
                <w:noProof/>
                <w:webHidden/>
              </w:rPr>
              <w:fldChar w:fldCharType="begin"/>
            </w:r>
            <w:r w:rsidR="002C07B3">
              <w:rPr>
                <w:noProof/>
                <w:webHidden/>
              </w:rPr>
              <w:instrText xml:space="preserve"> PAGEREF _Toc154748326 \h </w:instrText>
            </w:r>
            <w:r w:rsidR="002C07B3">
              <w:rPr>
                <w:noProof/>
                <w:webHidden/>
              </w:rPr>
            </w:r>
            <w:r w:rsidR="002C07B3">
              <w:rPr>
                <w:noProof/>
                <w:webHidden/>
              </w:rPr>
              <w:fldChar w:fldCharType="separate"/>
            </w:r>
            <w:r w:rsidR="002C07B3">
              <w:rPr>
                <w:noProof/>
                <w:webHidden/>
              </w:rPr>
              <w:t>31</w:t>
            </w:r>
            <w:r w:rsidR="002C07B3">
              <w:rPr>
                <w:noProof/>
                <w:webHidden/>
              </w:rPr>
              <w:fldChar w:fldCharType="end"/>
            </w:r>
          </w:hyperlink>
        </w:p>
        <w:p w14:paraId="310016B7" w14:textId="43A4858D" w:rsidR="002C07B3" w:rsidRDefault="00BF0F0E">
          <w:pPr>
            <w:pStyle w:val="20"/>
            <w:tabs>
              <w:tab w:val="left" w:pos="880"/>
              <w:tab w:val="right" w:leader="dot" w:pos="9016"/>
            </w:tabs>
            <w:rPr>
              <w:rFonts w:asciiTheme="minorHAnsi" w:eastAsiaTheme="minorEastAsia" w:hAnsiTheme="minorHAnsi" w:cstheme="minorBidi"/>
              <w:noProof/>
              <w:spacing w:val="0"/>
              <w:kern w:val="2"/>
              <w:sz w:val="22"/>
              <w:szCs w:val="22"/>
              <w14:ligatures w14:val="standardContextual"/>
            </w:rPr>
          </w:pPr>
          <w:hyperlink w:anchor="_Toc154748327" w:history="1">
            <w:r w:rsidR="002C07B3" w:rsidRPr="00602F8A">
              <w:rPr>
                <w:rStyle w:val="Hyperlink"/>
                <w:noProof/>
              </w:rPr>
              <w:t>5.1.</w:t>
            </w:r>
            <w:r w:rsidR="002C07B3">
              <w:rPr>
                <w:rFonts w:asciiTheme="minorHAnsi" w:eastAsiaTheme="minorEastAsia" w:hAnsiTheme="minorHAnsi" w:cstheme="minorBidi"/>
                <w:noProof/>
                <w:spacing w:val="0"/>
                <w:kern w:val="2"/>
                <w:sz w:val="22"/>
                <w:szCs w:val="22"/>
                <w14:ligatures w14:val="standardContextual"/>
              </w:rPr>
              <w:tab/>
            </w:r>
            <w:r w:rsidR="002C07B3" w:rsidRPr="00602F8A">
              <w:rPr>
                <w:rStyle w:val="Hyperlink"/>
                <w:noProof/>
              </w:rPr>
              <w:t>SOFTWARE REQUIREMENTS SPECIFICATION</w:t>
            </w:r>
            <w:r w:rsidR="002C07B3">
              <w:rPr>
                <w:noProof/>
                <w:webHidden/>
              </w:rPr>
              <w:tab/>
            </w:r>
            <w:r w:rsidR="002C07B3">
              <w:rPr>
                <w:noProof/>
                <w:webHidden/>
              </w:rPr>
              <w:fldChar w:fldCharType="begin"/>
            </w:r>
            <w:r w:rsidR="002C07B3">
              <w:rPr>
                <w:noProof/>
                <w:webHidden/>
              </w:rPr>
              <w:instrText xml:space="preserve"> PAGEREF _Toc154748327 \h </w:instrText>
            </w:r>
            <w:r w:rsidR="002C07B3">
              <w:rPr>
                <w:noProof/>
                <w:webHidden/>
              </w:rPr>
            </w:r>
            <w:r w:rsidR="002C07B3">
              <w:rPr>
                <w:noProof/>
                <w:webHidden/>
              </w:rPr>
              <w:fldChar w:fldCharType="separate"/>
            </w:r>
            <w:r w:rsidR="002C07B3">
              <w:rPr>
                <w:noProof/>
                <w:webHidden/>
              </w:rPr>
              <w:t>31</w:t>
            </w:r>
            <w:r w:rsidR="002C07B3">
              <w:rPr>
                <w:noProof/>
                <w:webHidden/>
              </w:rPr>
              <w:fldChar w:fldCharType="end"/>
            </w:r>
          </w:hyperlink>
        </w:p>
        <w:p w14:paraId="6B7440CC" w14:textId="4DB9627C" w:rsidR="002C07B3" w:rsidRDefault="00BF0F0E">
          <w:pPr>
            <w:pStyle w:val="30"/>
            <w:tabs>
              <w:tab w:val="left" w:pos="1320"/>
              <w:tab w:val="right" w:leader="dot" w:pos="9016"/>
            </w:tabs>
            <w:rPr>
              <w:rFonts w:asciiTheme="minorHAnsi" w:eastAsiaTheme="minorEastAsia" w:hAnsiTheme="minorHAnsi" w:cstheme="minorBidi"/>
              <w:noProof/>
              <w:spacing w:val="0"/>
              <w:kern w:val="2"/>
              <w:sz w:val="22"/>
              <w:szCs w:val="22"/>
              <w14:ligatures w14:val="standardContextual"/>
            </w:rPr>
          </w:pPr>
          <w:hyperlink w:anchor="_Toc154748328" w:history="1">
            <w:r w:rsidR="002C07B3" w:rsidRPr="00602F8A">
              <w:rPr>
                <w:rStyle w:val="Hyperlink"/>
                <w:noProof/>
              </w:rPr>
              <w:t>5.1.1.</w:t>
            </w:r>
            <w:r w:rsidR="002C07B3">
              <w:rPr>
                <w:rFonts w:asciiTheme="minorHAnsi" w:eastAsiaTheme="minorEastAsia" w:hAnsiTheme="minorHAnsi" w:cstheme="minorBidi"/>
                <w:noProof/>
                <w:spacing w:val="0"/>
                <w:kern w:val="2"/>
                <w:sz w:val="22"/>
                <w:szCs w:val="22"/>
                <w14:ligatures w14:val="standardContextual"/>
              </w:rPr>
              <w:tab/>
            </w:r>
            <w:r w:rsidR="002C07B3" w:rsidRPr="00602F8A">
              <w:rPr>
                <w:rStyle w:val="Hyperlink"/>
                <w:noProof/>
              </w:rPr>
              <w:t>The Project Purpose:</w:t>
            </w:r>
            <w:r w:rsidR="002C07B3">
              <w:rPr>
                <w:noProof/>
                <w:webHidden/>
              </w:rPr>
              <w:tab/>
            </w:r>
            <w:r w:rsidR="002C07B3">
              <w:rPr>
                <w:noProof/>
                <w:webHidden/>
              </w:rPr>
              <w:fldChar w:fldCharType="begin"/>
            </w:r>
            <w:r w:rsidR="002C07B3">
              <w:rPr>
                <w:noProof/>
                <w:webHidden/>
              </w:rPr>
              <w:instrText xml:space="preserve"> PAGEREF _Toc154748328 \h </w:instrText>
            </w:r>
            <w:r w:rsidR="002C07B3">
              <w:rPr>
                <w:noProof/>
                <w:webHidden/>
              </w:rPr>
            </w:r>
            <w:r w:rsidR="002C07B3">
              <w:rPr>
                <w:noProof/>
                <w:webHidden/>
              </w:rPr>
              <w:fldChar w:fldCharType="separate"/>
            </w:r>
            <w:r w:rsidR="002C07B3">
              <w:rPr>
                <w:noProof/>
                <w:webHidden/>
              </w:rPr>
              <w:t>31</w:t>
            </w:r>
            <w:r w:rsidR="002C07B3">
              <w:rPr>
                <w:noProof/>
                <w:webHidden/>
              </w:rPr>
              <w:fldChar w:fldCharType="end"/>
            </w:r>
          </w:hyperlink>
        </w:p>
        <w:p w14:paraId="65E6B58A" w14:textId="246AE065" w:rsidR="002C07B3" w:rsidRDefault="00BF0F0E">
          <w:pPr>
            <w:pStyle w:val="30"/>
            <w:tabs>
              <w:tab w:val="left" w:pos="1320"/>
              <w:tab w:val="right" w:leader="dot" w:pos="9016"/>
            </w:tabs>
            <w:rPr>
              <w:rFonts w:asciiTheme="minorHAnsi" w:eastAsiaTheme="minorEastAsia" w:hAnsiTheme="minorHAnsi" w:cstheme="minorBidi"/>
              <w:noProof/>
              <w:spacing w:val="0"/>
              <w:kern w:val="2"/>
              <w:sz w:val="22"/>
              <w:szCs w:val="22"/>
              <w14:ligatures w14:val="standardContextual"/>
            </w:rPr>
          </w:pPr>
          <w:hyperlink w:anchor="_Toc154748330" w:history="1">
            <w:r w:rsidR="002C07B3" w:rsidRPr="00602F8A">
              <w:rPr>
                <w:rStyle w:val="Hyperlink"/>
                <w:noProof/>
              </w:rPr>
              <w:t>5.1.2.</w:t>
            </w:r>
            <w:r w:rsidR="002C07B3">
              <w:rPr>
                <w:rFonts w:asciiTheme="minorHAnsi" w:eastAsiaTheme="minorEastAsia" w:hAnsiTheme="minorHAnsi" w:cstheme="minorBidi"/>
                <w:noProof/>
                <w:spacing w:val="0"/>
                <w:kern w:val="2"/>
                <w:sz w:val="22"/>
                <w:szCs w:val="22"/>
                <w14:ligatures w14:val="standardContextual"/>
              </w:rPr>
              <w:tab/>
            </w:r>
            <w:r w:rsidR="002C07B3" w:rsidRPr="00602F8A">
              <w:rPr>
                <w:rStyle w:val="Hyperlink"/>
                <w:noProof/>
              </w:rPr>
              <w:t>The Project Scope:</w:t>
            </w:r>
            <w:r w:rsidR="002C07B3">
              <w:rPr>
                <w:noProof/>
                <w:webHidden/>
              </w:rPr>
              <w:tab/>
            </w:r>
            <w:r w:rsidR="002C07B3">
              <w:rPr>
                <w:noProof/>
                <w:webHidden/>
              </w:rPr>
              <w:fldChar w:fldCharType="begin"/>
            </w:r>
            <w:r w:rsidR="002C07B3">
              <w:rPr>
                <w:noProof/>
                <w:webHidden/>
              </w:rPr>
              <w:instrText xml:space="preserve"> PAGEREF _Toc154748330 \h </w:instrText>
            </w:r>
            <w:r w:rsidR="002C07B3">
              <w:rPr>
                <w:noProof/>
                <w:webHidden/>
              </w:rPr>
            </w:r>
            <w:r w:rsidR="002C07B3">
              <w:rPr>
                <w:noProof/>
                <w:webHidden/>
              </w:rPr>
              <w:fldChar w:fldCharType="separate"/>
            </w:r>
            <w:r w:rsidR="002C07B3">
              <w:rPr>
                <w:noProof/>
                <w:webHidden/>
              </w:rPr>
              <w:t>31</w:t>
            </w:r>
            <w:r w:rsidR="002C07B3">
              <w:rPr>
                <w:noProof/>
                <w:webHidden/>
              </w:rPr>
              <w:fldChar w:fldCharType="end"/>
            </w:r>
          </w:hyperlink>
        </w:p>
        <w:p w14:paraId="5ECF4A78" w14:textId="36DBCEAC" w:rsidR="002C07B3" w:rsidRDefault="00BF0F0E">
          <w:pPr>
            <w:pStyle w:val="30"/>
            <w:tabs>
              <w:tab w:val="left" w:pos="1320"/>
              <w:tab w:val="right" w:leader="dot" w:pos="9016"/>
            </w:tabs>
            <w:rPr>
              <w:rFonts w:asciiTheme="minorHAnsi" w:eastAsiaTheme="minorEastAsia" w:hAnsiTheme="minorHAnsi" w:cstheme="minorBidi"/>
              <w:noProof/>
              <w:spacing w:val="0"/>
              <w:kern w:val="2"/>
              <w:sz w:val="22"/>
              <w:szCs w:val="22"/>
              <w14:ligatures w14:val="standardContextual"/>
            </w:rPr>
          </w:pPr>
          <w:hyperlink w:anchor="_Toc154748331" w:history="1">
            <w:r w:rsidR="002C07B3" w:rsidRPr="00602F8A">
              <w:rPr>
                <w:rStyle w:val="Hyperlink"/>
                <w:noProof/>
              </w:rPr>
              <w:t>5.1.3.</w:t>
            </w:r>
            <w:r w:rsidR="002C07B3">
              <w:rPr>
                <w:rFonts w:asciiTheme="minorHAnsi" w:eastAsiaTheme="minorEastAsia" w:hAnsiTheme="minorHAnsi" w:cstheme="minorBidi"/>
                <w:noProof/>
                <w:spacing w:val="0"/>
                <w:kern w:val="2"/>
                <w:sz w:val="22"/>
                <w:szCs w:val="22"/>
                <w14:ligatures w14:val="standardContextual"/>
              </w:rPr>
              <w:tab/>
            </w:r>
            <w:r w:rsidR="002C07B3" w:rsidRPr="00602F8A">
              <w:rPr>
                <w:rStyle w:val="Hyperlink"/>
                <w:noProof/>
              </w:rPr>
              <w:t>The Project Functional Requirements:</w:t>
            </w:r>
            <w:r w:rsidR="002C07B3">
              <w:rPr>
                <w:noProof/>
                <w:webHidden/>
              </w:rPr>
              <w:tab/>
            </w:r>
            <w:r w:rsidR="002C07B3">
              <w:rPr>
                <w:noProof/>
                <w:webHidden/>
              </w:rPr>
              <w:fldChar w:fldCharType="begin"/>
            </w:r>
            <w:r w:rsidR="002C07B3">
              <w:rPr>
                <w:noProof/>
                <w:webHidden/>
              </w:rPr>
              <w:instrText xml:space="preserve"> PAGEREF _Toc154748331 \h </w:instrText>
            </w:r>
            <w:r w:rsidR="002C07B3">
              <w:rPr>
                <w:noProof/>
                <w:webHidden/>
              </w:rPr>
            </w:r>
            <w:r w:rsidR="002C07B3">
              <w:rPr>
                <w:noProof/>
                <w:webHidden/>
              </w:rPr>
              <w:fldChar w:fldCharType="separate"/>
            </w:r>
            <w:r w:rsidR="002C07B3">
              <w:rPr>
                <w:noProof/>
                <w:webHidden/>
              </w:rPr>
              <w:t>31</w:t>
            </w:r>
            <w:r w:rsidR="002C07B3">
              <w:rPr>
                <w:noProof/>
                <w:webHidden/>
              </w:rPr>
              <w:fldChar w:fldCharType="end"/>
            </w:r>
          </w:hyperlink>
        </w:p>
        <w:p w14:paraId="5168C78B" w14:textId="3CC8FFA4" w:rsidR="002C07B3" w:rsidRDefault="00BF0F0E">
          <w:pPr>
            <w:pStyle w:val="30"/>
            <w:tabs>
              <w:tab w:val="left" w:pos="1320"/>
              <w:tab w:val="right" w:leader="dot" w:pos="9016"/>
            </w:tabs>
            <w:rPr>
              <w:rFonts w:asciiTheme="minorHAnsi" w:eastAsiaTheme="minorEastAsia" w:hAnsiTheme="minorHAnsi" w:cstheme="minorBidi"/>
              <w:noProof/>
              <w:spacing w:val="0"/>
              <w:kern w:val="2"/>
              <w:sz w:val="22"/>
              <w:szCs w:val="22"/>
              <w14:ligatures w14:val="standardContextual"/>
            </w:rPr>
          </w:pPr>
          <w:hyperlink w:anchor="_Toc154748332" w:history="1">
            <w:r w:rsidR="002C07B3" w:rsidRPr="00602F8A">
              <w:rPr>
                <w:rStyle w:val="Hyperlink"/>
                <w:noProof/>
              </w:rPr>
              <w:t>5.1.4.</w:t>
            </w:r>
            <w:r w:rsidR="002C07B3">
              <w:rPr>
                <w:rFonts w:asciiTheme="minorHAnsi" w:eastAsiaTheme="minorEastAsia" w:hAnsiTheme="minorHAnsi" w:cstheme="minorBidi"/>
                <w:noProof/>
                <w:spacing w:val="0"/>
                <w:kern w:val="2"/>
                <w:sz w:val="22"/>
                <w:szCs w:val="22"/>
                <w14:ligatures w14:val="standardContextual"/>
              </w:rPr>
              <w:tab/>
            </w:r>
            <w:r w:rsidR="002C07B3" w:rsidRPr="00602F8A">
              <w:rPr>
                <w:rStyle w:val="Hyperlink"/>
                <w:noProof/>
              </w:rPr>
              <w:t>The Project Non –Functional Requirements:</w:t>
            </w:r>
            <w:r w:rsidR="002C07B3">
              <w:rPr>
                <w:noProof/>
                <w:webHidden/>
              </w:rPr>
              <w:tab/>
            </w:r>
            <w:r w:rsidR="002C07B3">
              <w:rPr>
                <w:noProof/>
                <w:webHidden/>
              </w:rPr>
              <w:fldChar w:fldCharType="begin"/>
            </w:r>
            <w:r w:rsidR="002C07B3">
              <w:rPr>
                <w:noProof/>
                <w:webHidden/>
              </w:rPr>
              <w:instrText xml:space="preserve"> PAGEREF _Toc154748332 \h </w:instrText>
            </w:r>
            <w:r w:rsidR="002C07B3">
              <w:rPr>
                <w:noProof/>
                <w:webHidden/>
              </w:rPr>
            </w:r>
            <w:r w:rsidR="002C07B3">
              <w:rPr>
                <w:noProof/>
                <w:webHidden/>
              </w:rPr>
              <w:fldChar w:fldCharType="separate"/>
            </w:r>
            <w:r w:rsidR="002C07B3">
              <w:rPr>
                <w:noProof/>
                <w:webHidden/>
              </w:rPr>
              <w:t>31</w:t>
            </w:r>
            <w:r w:rsidR="002C07B3">
              <w:rPr>
                <w:noProof/>
                <w:webHidden/>
              </w:rPr>
              <w:fldChar w:fldCharType="end"/>
            </w:r>
          </w:hyperlink>
        </w:p>
        <w:p w14:paraId="3BBBF331" w14:textId="61985157" w:rsidR="002C07B3" w:rsidRDefault="00BF0F0E">
          <w:pPr>
            <w:pStyle w:val="30"/>
            <w:tabs>
              <w:tab w:val="left" w:pos="1320"/>
              <w:tab w:val="right" w:leader="dot" w:pos="9016"/>
            </w:tabs>
            <w:rPr>
              <w:rFonts w:asciiTheme="minorHAnsi" w:eastAsiaTheme="minorEastAsia" w:hAnsiTheme="minorHAnsi" w:cstheme="minorBidi"/>
              <w:noProof/>
              <w:spacing w:val="0"/>
              <w:kern w:val="2"/>
              <w:sz w:val="22"/>
              <w:szCs w:val="22"/>
              <w14:ligatures w14:val="standardContextual"/>
            </w:rPr>
          </w:pPr>
          <w:hyperlink w:anchor="_Toc154748333" w:history="1">
            <w:r w:rsidR="002C07B3" w:rsidRPr="00602F8A">
              <w:rPr>
                <w:rStyle w:val="Hyperlink"/>
                <w:noProof/>
              </w:rPr>
              <w:t>5.1.5.</w:t>
            </w:r>
            <w:r w:rsidR="002C07B3">
              <w:rPr>
                <w:rFonts w:asciiTheme="minorHAnsi" w:eastAsiaTheme="minorEastAsia" w:hAnsiTheme="minorHAnsi" w:cstheme="minorBidi"/>
                <w:noProof/>
                <w:spacing w:val="0"/>
                <w:kern w:val="2"/>
                <w:sz w:val="22"/>
                <w:szCs w:val="22"/>
                <w14:ligatures w14:val="standardContextual"/>
              </w:rPr>
              <w:tab/>
            </w:r>
            <w:r w:rsidR="002C07B3" w:rsidRPr="00602F8A">
              <w:rPr>
                <w:rStyle w:val="Hyperlink"/>
                <w:noProof/>
              </w:rPr>
              <w:t>Resource Requirements:</w:t>
            </w:r>
            <w:r w:rsidR="002C07B3">
              <w:rPr>
                <w:noProof/>
                <w:webHidden/>
              </w:rPr>
              <w:tab/>
            </w:r>
            <w:r w:rsidR="002C07B3">
              <w:rPr>
                <w:noProof/>
                <w:webHidden/>
              </w:rPr>
              <w:fldChar w:fldCharType="begin"/>
            </w:r>
            <w:r w:rsidR="002C07B3">
              <w:rPr>
                <w:noProof/>
                <w:webHidden/>
              </w:rPr>
              <w:instrText xml:space="preserve"> PAGEREF _Toc154748333 \h </w:instrText>
            </w:r>
            <w:r w:rsidR="002C07B3">
              <w:rPr>
                <w:noProof/>
                <w:webHidden/>
              </w:rPr>
            </w:r>
            <w:r w:rsidR="002C07B3">
              <w:rPr>
                <w:noProof/>
                <w:webHidden/>
              </w:rPr>
              <w:fldChar w:fldCharType="separate"/>
            </w:r>
            <w:r w:rsidR="002C07B3">
              <w:rPr>
                <w:noProof/>
                <w:webHidden/>
              </w:rPr>
              <w:t>34</w:t>
            </w:r>
            <w:r w:rsidR="002C07B3">
              <w:rPr>
                <w:noProof/>
                <w:webHidden/>
              </w:rPr>
              <w:fldChar w:fldCharType="end"/>
            </w:r>
          </w:hyperlink>
        </w:p>
        <w:p w14:paraId="346D7485" w14:textId="4FD828DC" w:rsidR="002C07B3" w:rsidRDefault="00BF0F0E">
          <w:pPr>
            <w:pStyle w:val="10"/>
            <w:tabs>
              <w:tab w:val="right" w:leader="dot" w:pos="9016"/>
            </w:tabs>
            <w:rPr>
              <w:rFonts w:asciiTheme="minorHAnsi" w:eastAsiaTheme="minorEastAsia" w:hAnsiTheme="minorHAnsi" w:cstheme="minorBidi"/>
              <w:noProof/>
              <w:spacing w:val="0"/>
              <w:kern w:val="2"/>
              <w:sz w:val="22"/>
              <w:szCs w:val="22"/>
              <w14:ligatures w14:val="standardContextual"/>
            </w:rPr>
          </w:pPr>
          <w:hyperlink w:anchor="_Toc154748334" w:history="1">
            <w:r w:rsidR="002C07B3" w:rsidRPr="00602F8A">
              <w:rPr>
                <w:rStyle w:val="Hyperlink"/>
                <w:noProof/>
              </w:rPr>
              <w:t>CHAPTER 6</w:t>
            </w:r>
            <w:r w:rsidR="002C07B3">
              <w:rPr>
                <w:noProof/>
                <w:webHidden/>
              </w:rPr>
              <w:tab/>
            </w:r>
            <w:r w:rsidR="002C07B3">
              <w:rPr>
                <w:noProof/>
                <w:webHidden/>
              </w:rPr>
              <w:fldChar w:fldCharType="begin"/>
            </w:r>
            <w:r w:rsidR="002C07B3">
              <w:rPr>
                <w:noProof/>
                <w:webHidden/>
              </w:rPr>
              <w:instrText xml:space="preserve"> PAGEREF _Toc154748334 \h </w:instrText>
            </w:r>
            <w:r w:rsidR="002C07B3">
              <w:rPr>
                <w:noProof/>
                <w:webHidden/>
              </w:rPr>
            </w:r>
            <w:r w:rsidR="002C07B3">
              <w:rPr>
                <w:noProof/>
                <w:webHidden/>
              </w:rPr>
              <w:fldChar w:fldCharType="separate"/>
            </w:r>
            <w:r w:rsidR="002C07B3">
              <w:rPr>
                <w:noProof/>
                <w:webHidden/>
              </w:rPr>
              <w:t>35</w:t>
            </w:r>
            <w:r w:rsidR="002C07B3">
              <w:rPr>
                <w:noProof/>
                <w:webHidden/>
              </w:rPr>
              <w:fldChar w:fldCharType="end"/>
            </w:r>
          </w:hyperlink>
        </w:p>
        <w:p w14:paraId="661BE45C" w14:textId="67115421" w:rsidR="002C07B3" w:rsidRDefault="00BF0F0E">
          <w:pPr>
            <w:pStyle w:val="20"/>
            <w:tabs>
              <w:tab w:val="left" w:pos="880"/>
              <w:tab w:val="right" w:leader="dot" w:pos="9016"/>
            </w:tabs>
            <w:rPr>
              <w:rFonts w:asciiTheme="minorHAnsi" w:eastAsiaTheme="minorEastAsia" w:hAnsiTheme="minorHAnsi" w:cstheme="minorBidi"/>
              <w:noProof/>
              <w:spacing w:val="0"/>
              <w:kern w:val="2"/>
              <w:sz w:val="22"/>
              <w:szCs w:val="22"/>
              <w14:ligatures w14:val="standardContextual"/>
            </w:rPr>
          </w:pPr>
          <w:hyperlink w:anchor="_Toc154748336" w:history="1">
            <w:r w:rsidR="002C07B3" w:rsidRPr="00602F8A">
              <w:rPr>
                <w:rStyle w:val="Hyperlink"/>
                <w:noProof/>
                <w:rtl/>
              </w:rPr>
              <w:t>6.1.</w:t>
            </w:r>
            <w:r w:rsidR="002C07B3">
              <w:rPr>
                <w:rFonts w:asciiTheme="minorHAnsi" w:eastAsiaTheme="minorEastAsia" w:hAnsiTheme="minorHAnsi" w:cstheme="minorBidi"/>
                <w:noProof/>
                <w:spacing w:val="0"/>
                <w:kern w:val="2"/>
                <w:sz w:val="22"/>
                <w:szCs w:val="22"/>
                <w14:ligatures w14:val="standardContextual"/>
              </w:rPr>
              <w:tab/>
            </w:r>
            <w:r w:rsidR="002C07B3" w:rsidRPr="00602F8A">
              <w:rPr>
                <w:rStyle w:val="Hyperlink"/>
                <w:noProof/>
              </w:rPr>
              <w:t>THE DESIGN OF THE PROJECT</w:t>
            </w:r>
            <w:r w:rsidR="002C07B3">
              <w:rPr>
                <w:noProof/>
                <w:webHidden/>
              </w:rPr>
              <w:tab/>
            </w:r>
            <w:r w:rsidR="002C07B3">
              <w:rPr>
                <w:noProof/>
                <w:webHidden/>
              </w:rPr>
              <w:fldChar w:fldCharType="begin"/>
            </w:r>
            <w:r w:rsidR="002C07B3">
              <w:rPr>
                <w:noProof/>
                <w:webHidden/>
              </w:rPr>
              <w:instrText xml:space="preserve"> PAGEREF _Toc154748336 \h </w:instrText>
            </w:r>
            <w:r w:rsidR="002C07B3">
              <w:rPr>
                <w:noProof/>
                <w:webHidden/>
              </w:rPr>
            </w:r>
            <w:r w:rsidR="002C07B3">
              <w:rPr>
                <w:noProof/>
                <w:webHidden/>
              </w:rPr>
              <w:fldChar w:fldCharType="separate"/>
            </w:r>
            <w:r w:rsidR="002C07B3">
              <w:rPr>
                <w:noProof/>
                <w:webHidden/>
              </w:rPr>
              <w:t>35</w:t>
            </w:r>
            <w:r w:rsidR="002C07B3">
              <w:rPr>
                <w:noProof/>
                <w:webHidden/>
              </w:rPr>
              <w:fldChar w:fldCharType="end"/>
            </w:r>
          </w:hyperlink>
        </w:p>
        <w:p w14:paraId="571499A7" w14:textId="7B77E640" w:rsidR="002C07B3" w:rsidRDefault="00BF0F0E">
          <w:pPr>
            <w:pStyle w:val="10"/>
            <w:tabs>
              <w:tab w:val="right" w:leader="dot" w:pos="9016"/>
            </w:tabs>
            <w:rPr>
              <w:rFonts w:asciiTheme="minorHAnsi" w:eastAsiaTheme="minorEastAsia" w:hAnsiTheme="minorHAnsi" w:cstheme="minorBidi"/>
              <w:noProof/>
              <w:spacing w:val="0"/>
              <w:kern w:val="2"/>
              <w:sz w:val="22"/>
              <w:szCs w:val="22"/>
              <w14:ligatures w14:val="standardContextual"/>
            </w:rPr>
          </w:pPr>
          <w:hyperlink w:anchor="_Toc154748337" w:history="1">
            <w:r w:rsidR="002C07B3" w:rsidRPr="00602F8A">
              <w:rPr>
                <w:rStyle w:val="Hyperlink"/>
                <w:noProof/>
              </w:rPr>
              <w:t>REFERENCES</w:t>
            </w:r>
            <w:r w:rsidR="002C07B3">
              <w:rPr>
                <w:noProof/>
                <w:webHidden/>
              </w:rPr>
              <w:tab/>
            </w:r>
            <w:r w:rsidR="002C07B3">
              <w:rPr>
                <w:noProof/>
                <w:webHidden/>
              </w:rPr>
              <w:fldChar w:fldCharType="begin"/>
            </w:r>
            <w:r w:rsidR="002C07B3">
              <w:rPr>
                <w:noProof/>
                <w:webHidden/>
              </w:rPr>
              <w:instrText xml:space="preserve"> PAGEREF _Toc154748337 \h </w:instrText>
            </w:r>
            <w:r w:rsidR="002C07B3">
              <w:rPr>
                <w:noProof/>
                <w:webHidden/>
              </w:rPr>
            </w:r>
            <w:r w:rsidR="002C07B3">
              <w:rPr>
                <w:noProof/>
                <w:webHidden/>
              </w:rPr>
              <w:fldChar w:fldCharType="separate"/>
            </w:r>
            <w:r w:rsidR="002C07B3">
              <w:rPr>
                <w:noProof/>
                <w:webHidden/>
              </w:rPr>
              <w:t>36</w:t>
            </w:r>
            <w:r w:rsidR="002C07B3">
              <w:rPr>
                <w:noProof/>
                <w:webHidden/>
              </w:rPr>
              <w:fldChar w:fldCharType="end"/>
            </w:r>
          </w:hyperlink>
        </w:p>
        <w:p w14:paraId="759F3C66" w14:textId="4C577BA7" w:rsidR="00AB288E" w:rsidRPr="002C07B3" w:rsidRDefault="00F77A07" w:rsidP="002C07B3">
          <w:r>
            <w:rPr>
              <w:b/>
              <w:bCs/>
              <w:noProof/>
            </w:rPr>
            <w:fldChar w:fldCharType="end"/>
          </w:r>
        </w:p>
      </w:sdtContent>
    </w:sdt>
    <w:p w14:paraId="78DD16D4" w14:textId="4AB2BD2E" w:rsidR="002C07B3" w:rsidRDefault="002C07B3">
      <w:pPr>
        <w:rPr>
          <w:rFonts w:ascii="Times New Roman" w:hAnsi="Times New Roman"/>
          <w:b/>
          <w:bCs/>
          <w:spacing w:val="0"/>
          <w:kern w:val="32"/>
          <w:szCs w:val="24"/>
          <w:lang w:val="en-GB" w:eastAsia="en-GB"/>
        </w:rPr>
      </w:pPr>
      <w:r>
        <w:rPr>
          <w:rFonts w:ascii="Times New Roman" w:hAnsi="Times New Roman"/>
          <w:b/>
          <w:bCs/>
          <w:spacing w:val="0"/>
          <w:kern w:val="32"/>
          <w:szCs w:val="24"/>
          <w:lang w:val="en-GB" w:eastAsia="en-GB"/>
        </w:rPr>
        <w:br w:type="page"/>
      </w:r>
    </w:p>
    <w:p w14:paraId="461062AE" w14:textId="77777777" w:rsidR="00E619A3" w:rsidRPr="003A51F2" w:rsidRDefault="00E619A3" w:rsidP="00E619A3">
      <w:pPr>
        <w:keepNext/>
        <w:spacing w:before="240" w:after="60"/>
        <w:jc w:val="center"/>
        <w:outlineLvl w:val="0"/>
        <w:rPr>
          <w:rFonts w:ascii="Times New Roman" w:hAnsi="Times New Roman"/>
          <w:b/>
          <w:bCs/>
          <w:spacing w:val="0"/>
          <w:kern w:val="32"/>
          <w:szCs w:val="24"/>
          <w:lang w:val="en-GB" w:eastAsia="en-GB"/>
        </w:rPr>
      </w:pPr>
    </w:p>
    <w:p w14:paraId="54C1B3EE" w14:textId="77777777" w:rsidR="0098416F" w:rsidRPr="003A51F2" w:rsidRDefault="005334D0" w:rsidP="00BA23FA">
      <w:pPr>
        <w:keepNext/>
        <w:spacing w:before="240" w:after="60"/>
        <w:jc w:val="center"/>
        <w:outlineLvl w:val="0"/>
        <w:rPr>
          <w:rFonts w:ascii="Times New Roman" w:hAnsi="Times New Roman"/>
          <w:b/>
          <w:bCs/>
          <w:spacing w:val="0"/>
          <w:kern w:val="32"/>
          <w:szCs w:val="24"/>
          <w:lang w:val="en-GB" w:eastAsia="en-GB"/>
        </w:rPr>
      </w:pPr>
      <w:bookmarkStart w:id="168" w:name="_Toc154748289"/>
      <w:r w:rsidRPr="003A51F2">
        <w:rPr>
          <w:rFonts w:ascii="Times New Roman" w:hAnsi="Times New Roman"/>
          <w:b/>
          <w:bCs/>
          <w:spacing w:val="0"/>
          <w:kern w:val="32"/>
          <w:szCs w:val="24"/>
          <w:lang w:val="en-GB" w:eastAsia="en-GB"/>
        </w:rPr>
        <w:t xml:space="preserve">Appendix </w:t>
      </w:r>
      <w:r>
        <w:rPr>
          <w:rFonts w:ascii="Times New Roman" w:hAnsi="Times New Roman"/>
          <w:b/>
          <w:bCs/>
          <w:spacing w:val="0"/>
          <w:kern w:val="32"/>
          <w:szCs w:val="24"/>
          <w:lang w:val="en-GB" w:eastAsia="en-GB"/>
        </w:rPr>
        <w:t>L</w:t>
      </w:r>
      <w:r w:rsidRPr="003A51F2">
        <w:rPr>
          <w:rFonts w:ascii="Times New Roman" w:hAnsi="Times New Roman"/>
          <w:b/>
          <w:bCs/>
          <w:spacing w:val="0"/>
          <w:kern w:val="32"/>
          <w:szCs w:val="24"/>
          <w:lang w:val="en-GB" w:eastAsia="en-GB"/>
        </w:rPr>
        <w:t>: List of Tables</w:t>
      </w:r>
      <w:bookmarkEnd w:id="168"/>
    </w:p>
    <w:p w14:paraId="2620A77A" w14:textId="77777777" w:rsidR="0098416F" w:rsidRPr="00952645" w:rsidRDefault="00BA23FA" w:rsidP="0098416F">
      <w:pPr>
        <w:pStyle w:val="1"/>
        <w:jc w:val="center"/>
        <w:rPr>
          <w:lang w:val="en-GB" w:eastAsia="en-GB"/>
        </w:rPr>
      </w:pPr>
      <w:bookmarkStart w:id="169" w:name="_Toc154748290"/>
      <w:r>
        <w:rPr>
          <w:lang w:val="en-GB" w:eastAsia="en-GB"/>
        </w:rPr>
        <w:t>LIST OF</w:t>
      </w:r>
      <w:r w:rsidR="0098416F" w:rsidRPr="003A51F2">
        <w:rPr>
          <w:lang w:val="en-GB" w:eastAsia="en-GB"/>
        </w:rPr>
        <w:t xml:space="preserve"> TABLES</w:t>
      </w:r>
      <w:bookmarkEnd w:id="169"/>
    </w:p>
    <w:p w14:paraId="4DC5AA04" w14:textId="77777777" w:rsidR="0098416F" w:rsidRPr="003B44CC" w:rsidRDefault="0098416F" w:rsidP="002C07B3">
      <w:pPr>
        <w:rPr>
          <w:lang w:val="en-GB" w:eastAsia="en-GB"/>
        </w:rPr>
      </w:pPr>
      <w:bookmarkStart w:id="170" w:name="_Toc154583467"/>
      <w:bookmarkStart w:id="171" w:name="_Toc154748291"/>
      <w:r w:rsidRPr="003B44CC">
        <w:rPr>
          <w:rStyle w:val="2Char"/>
          <w:rFonts w:ascii="Garamond" w:hAnsi="Garamond"/>
          <w:color w:val="auto"/>
          <w:sz w:val="24"/>
          <w:szCs w:val="24"/>
        </w:rPr>
        <w:t>Table</w:t>
      </w:r>
      <w:bookmarkEnd w:id="170"/>
      <w:bookmarkEnd w:id="171"/>
      <w:r w:rsidRPr="003B44CC">
        <w:rPr>
          <w:lang w:val="en-GB" w:eastAsia="en-GB"/>
        </w:rPr>
        <w:t xml:space="preserve"> 1.1: Limitation on Other Projects and Solutions Given by the Project.</w:t>
      </w:r>
    </w:p>
    <w:p w14:paraId="33184C39" w14:textId="4F843E86" w:rsidR="0098416F" w:rsidRPr="003B44CC" w:rsidRDefault="0098416F" w:rsidP="002C07B3">
      <w:pPr>
        <w:rPr>
          <w:lang w:val="en-GB" w:eastAsia="en-GB"/>
        </w:rPr>
      </w:pPr>
      <w:r w:rsidRPr="003B44CC">
        <w:rPr>
          <w:lang w:val="en-GB" w:eastAsia="en-GB"/>
        </w:rPr>
        <w:t xml:space="preserve">Table 3.1: </w:t>
      </w:r>
      <w:r w:rsidR="00056EAF" w:rsidRPr="003B44CC">
        <w:rPr>
          <w:lang w:val="en-GB" w:eastAsia="en-GB"/>
        </w:rPr>
        <w:t>Table of Market Testing.</w:t>
      </w:r>
    </w:p>
    <w:p w14:paraId="4630E858" w14:textId="77777777" w:rsidR="0098416F" w:rsidRPr="003B44CC" w:rsidRDefault="0098416F" w:rsidP="002C07B3">
      <w:pPr>
        <w:rPr>
          <w:lang w:val="en-GB" w:eastAsia="en-GB"/>
        </w:rPr>
      </w:pPr>
      <w:r w:rsidRPr="003B44CC">
        <w:rPr>
          <w:lang w:val="en-GB" w:eastAsia="en-GB"/>
        </w:rPr>
        <w:t>Table 3.2: Hardware and Software Requirements.</w:t>
      </w:r>
    </w:p>
    <w:p w14:paraId="5D4E564D" w14:textId="528BFF98" w:rsidR="0098416F" w:rsidRPr="003B44CC" w:rsidRDefault="0098416F" w:rsidP="002C07B3">
      <w:pPr>
        <w:rPr>
          <w:lang w:val="en-GB" w:eastAsia="en-GB"/>
        </w:rPr>
      </w:pPr>
      <w:r w:rsidRPr="003B44CC">
        <w:rPr>
          <w:lang w:val="en-GB" w:eastAsia="en-GB"/>
        </w:rPr>
        <w:t xml:space="preserve">Table 3.3: </w:t>
      </w:r>
      <w:r w:rsidR="003B44CC" w:rsidRPr="003B44CC">
        <w:rPr>
          <w:lang w:val="en-GB" w:eastAsia="en-GB"/>
        </w:rPr>
        <w:t>The precision of discovery and the contrast evaluation's efficiency.</w:t>
      </w:r>
    </w:p>
    <w:p w14:paraId="2151BC1D" w14:textId="77777777" w:rsidR="0098416F" w:rsidRPr="003B44CC" w:rsidRDefault="0098416F" w:rsidP="002C07B3">
      <w:pPr>
        <w:rPr>
          <w:lang w:val="en-GB" w:eastAsia="en-GB"/>
        </w:rPr>
      </w:pPr>
      <w:r w:rsidRPr="003B44CC">
        <w:rPr>
          <w:lang w:val="en-GB" w:eastAsia="en-GB"/>
        </w:rPr>
        <w:t>Table 3.4: Categories of traffic sign used in Oman.</w:t>
      </w:r>
    </w:p>
    <w:p w14:paraId="401E58CF" w14:textId="50F68B04" w:rsidR="0098416F" w:rsidRPr="003B44CC" w:rsidRDefault="00084BA2" w:rsidP="002C07B3">
      <w:bookmarkStart w:id="172" w:name="_Toc154583468"/>
      <w:bookmarkStart w:id="173" w:name="_Toc154748292"/>
      <w:r w:rsidRPr="003B44CC">
        <w:rPr>
          <w:rStyle w:val="2Char"/>
          <w:rFonts w:ascii="Garamond" w:hAnsi="Garamond"/>
          <w:color w:val="auto"/>
          <w:sz w:val="24"/>
          <w:szCs w:val="24"/>
        </w:rPr>
        <w:t>T</w:t>
      </w:r>
      <w:r w:rsidR="0098416F" w:rsidRPr="003B44CC">
        <w:rPr>
          <w:rStyle w:val="2Char"/>
          <w:rFonts w:ascii="Garamond" w:hAnsi="Garamond"/>
          <w:color w:val="auto"/>
          <w:sz w:val="24"/>
          <w:szCs w:val="24"/>
        </w:rPr>
        <w:t>able 3.5: The value of RGB for every color</w:t>
      </w:r>
      <w:bookmarkEnd w:id="172"/>
      <w:bookmarkEnd w:id="173"/>
      <w:r w:rsidR="0098416F" w:rsidRPr="003B44CC">
        <w:t>.</w:t>
      </w:r>
    </w:p>
    <w:p w14:paraId="6741DBD5" w14:textId="289399FC" w:rsidR="00084BA2" w:rsidRDefault="00084BA2">
      <w:pPr>
        <w:rPr>
          <w:lang w:val="en-GB" w:eastAsia="en-GB"/>
        </w:rPr>
      </w:pPr>
      <w:r>
        <w:rPr>
          <w:lang w:val="en-GB" w:eastAsia="en-GB"/>
        </w:rPr>
        <w:br w:type="page"/>
      </w:r>
    </w:p>
    <w:p w14:paraId="41871550" w14:textId="77777777" w:rsidR="0098416F" w:rsidRDefault="0098416F" w:rsidP="00084BA2">
      <w:pPr>
        <w:rPr>
          <w:lang w:val="en-GB" w:eastAsia="en-GB"/>
        </w:rPr>
      </w:pPr>
    </w:p>
    <w:p w14:paraId="649B6407" w14:textId="77777777" w:rsidR="005334D0" w:rsidRPr="003A51F2" w:rsidRDefault="005334D0" w:rsidP="00BA23FA">
      <w:pPr>
        <w:keepNext/>
        <w:spacing w:before="240" w:after="60"/>
        <w:jc w:val="center"/>
        <w:outlineLvl w:val="0"/>
        <w:rPr>
          <w:rFonts w:ascii="Times New Roman" w:hAnsi="Times New Roman"/>
          <w:b/>
          <w:bCs/>
          <w:spacing w:val="0"/>
          <w:kern w:val="32"/>
          <w:szCs w:val="24"/>
          <w:lang w:val="en-GB" w:eastAsia="en-GB"/>
        </w:rPr>
      </w:pPr>
      <w:bookmarkStart w:id="174" w:name="_Toc154748293"/>
      <w:r w:rsidRPr="003A51F2">
        <w:rPr>
          <w:rFonts w:ascii="Times New Roman" w:hAnsi="Times New Roman"/>
          <w:b/>
          <w:bCs/>
          <w:spacing w:val="0"/>
          <w:kern w:val="32"/>
          <w:szCs w:val="24"/>
          <w:lang w:val="en-GB" w:eastAsia="en-GB"/>
        </w:rPr>
        <w:t xml:space="preserve">Appendix </w:t>
      </w:r>
      <w:r>
        <w:rPr>
          <w:rFonts w:ascii="Times New Roman" w:hAnsi="Times New Roman"/>
          <w:b/>
          <w:bCs/>
          <w:spacing w:val="0"/>
          <w:kern w:val="32"/>
          <w:szCs w:val="24"/>
          <w:lang w:val="en-GB" w:eastAsia="en-GB"/>
        </w:rPr>
        <w:t>M</w:t>
      </w:r>
      <w:r w:rsidRPr="003A51F2">
        <w:rPr>
          <w:rFonts w:ascii="Times New Roman" w:hAnsi="Times New Roman"/>
          <w:b/>
          <w:bCs/>
          <w:spacing w:val="0"/>
          <w:kern w:val="32"/>
          <w:szCs w:val="24"/>
          <w:lang w:val="en-GB" w:eastAsia="en-GB"/>
        </w:rPr>
        <w:t>: List of Figures</w:t>
      </w:r>
      <w:bookmarkEnd w:id="174"/>
    </w:p>
    <w:p w14:paraId="38593EBB" w14:textId="77777777" w:rsidR="0098416F" w:rsidRDefault="0098416F" w:rsidP="00FE4531">
      <w:pPr>
        <w:pStyle w:val="1"/>
        <w:jc w:val="center"/>
        <w:rPr>
          <w:lang w:val="en-GB" w:eastAsia="en-GB"/>
        </w:rPr>
      </w:pPr>
      <w:bookmarkStart w:id="175" w:name="_Toc154748294"/>
      <w:bookmarkEnd w:id="167"/>
      <w:r w:rsidRPr="003A51F2">
        <w:rPr>
          <w:lang w:val="en-GB" w:eastAsia="en-GB"/>
        </w:rPr>
        <w:t>LIST OF FIGURES</w:t>
      </w:r>
      <w:bookmarkEnd w:id="175"/>
    </w:p>
    <w:p w14:paraId="52C84BC6" w14:textId="77777777" w:rsidR="00FE4531" w:rsidRPr="00FE4531" w:rsidRDefault="00FE4531" w:rsidP="00FE4531">
      <w:pPr>
        <w:rPr>
          <w:lang w:val="en-GB" w:eastAsia="en-GB"/>
        </w:rPr>
      </w:pPr>
    </w:p>
    <w:p w14:paraId="690FBB7A" w14:textId="77777777" w:rsidR="006014C6" w:rsidRPr="0098416F" w:rsidRDefault="006014C6" w:rsidP="00084BA2">
      <w:pPr>
        <w:rPr>
          <w:lang w:val="en-GB" w:eastAsia="en-GB"/>
        </w:rPr>
      </w:pPr>
      <w:r w:rsidRPr="0098416F">
        <w:rPr>
          <w:lang w:val="en-GB" w:eastAsia="en-GB"/>
        </w:rPr>
        <w:t>Figure 2.</w:t>
      </w:r>
      <w:r>
        <w:rPr>
          <w:lang w:val="en-GB" w:eastAsia="en-GB"/>
        </w:rPr>
        <w:t>1</w:t>
      </w:r>
      <w:r w:rsidRPr="0098416F">
        <w:rPr>
          <w:lang w:val="en-GB" w:eastAsia="en-GB"/>
        </w:rPr>
        <w:t>: Picture of Tesla car.</w:t>
      </w:r>
    </w:p>
    <w:p w14:paraId="1B981B47" w14:textId="77777777" w:rsidR="006014C6" w:rsidRDefault="0098416F" w:rsidP="00084BA2">
      <w:pPr>
        <w:rPr>
          <w:lang w:val="en-GB" w:eastAsia="en-GB"/>
        </w:rPr>
      </w:pPr>
      <w:r w:rsidRPr="0098416F">
        <w:rPr>
          <w:lang w:val="en-GB" w:eastAsia="en-GB"/>
        </w:rPr>
        <w:t>Figure 2.</w:t>
      </w:r>
      <w:r w:rsidR="006014C6">
        <w:rPr>
          <w:lang w:val="en-GB" w:eastAsia="en-GB"/>
        </w:rPr>
        <w:t>2</w:t>
      </w:r>
      <w:r w:rsidRPr="0098416F">
        <w:rPr>
          <w:lang w:val="en-GB" w:eastAsia="en-GB"/>
        </w:rPr>
        <w:t>: understanding the concept of CNN.</w:t>
      </w:r>
    </w:p>
    <w:p w14:paraId="355B321C" w14:textId="77777777" w:rsidR="006014C6" w:rsidRDefault="006014C6" w:rsidP="00084BA2">
      <w:r w:rsidRPr="006014C6">
        <w:t>figure 2.3: The architecture of CNN</w:t>
      </w:r>
      <w:r w:rsidR="00741A81">
        <w:t>.</w:t>
      </w:r>
    </w:p>
    <w:p w14:paraId="069E224F" w14:textId="77777777" w:rsidR="00741A81" w:rsidRPr="00741A81" w:rsidRDefault="00741A81" w:rsidP="00084BA2">
      <w:r w:rsidRPr="00741A81">
        <w:t>Figure 3.1:ADDIE Model</w:t>
      </w:r>
      <w:r>
        <w:t>.</w:t>
      </w:r>
    </w:p>
    <w:p w14:paraId="7B96E4C5" w14:textId="77777777" w:rsidR="00741A81" w:rsidRPr="00741A81" w:rsidRDefault="00741A81" w:rsidP="00084BA2">
      <w:r w:rsidRPr="00741A81">
        <w:t>Figure 3.2: Analysis Phase</w:t>
      </w:r>
      <w:r>
        <w:t>.</w:t>
      </w:r>
    </w:p>
    <w:p w14:paraId="66D362FC" w14:textId="6EEF7D24" w:rsidR="0014724B" w:rsidRPr="0014724B" w:rsidRDefault="00741A81" w:rsidP="00084BA2">
      <w:r w:rsidRPr="00741A81">
        <w:t>Figure 3.3: Design Phase</w:t>
      </w:r>
      <w:r>
        <w:t>.</w:t>
      </w:r>
      <w:r w:rsidRPr="00741A81">
        <w:tab/>
      </w:r>
    </w:p>
    <w:p w14:paraId="56893C55" w14:textId="77777777" w:rsidR="00400507" w:rsidRDefault="00400507" w:rsidP="00084BA2">
      <w:r w:rsidRPr="00400507">
        <w:t>Figure 3.</w:t>
      </w:r>
      <w:r w:rsidR="003714C2">
        <w:t>4</w:t>
      </w:r>
      <w:r w:rsidRPr="00400507">
        <w:t xml:space="preserve">: </w:t>
      </w:r>
      <w:r>
        <w:t>Development</w:t>
      </w:r>
      <w:r w:rsidRPr="00400507">
        <w:t xml:space="preserve"> phase.</w:t>
      </w:r>
    </w:p>
    <w:p w14:paraId="69DC5A19" w14:textId="77777777" w:rsidR="00400507" w:rsidRDefault="00400507" w:rsidP="00084BA2">
      <w:r w:rsidRPr="00400507">
        <w:t>Figure 3.</w:t>
      </w:r>
      <w:r w:rsidR="0056202A">
        <w:t>5</w:t>
      </w:r>
      <w:r w:rsidRPr="00400507">
        <w:t>: Implementation phase.</w:t>
      </w:r>
    </w:p>
    <w:p w14:paraId="45796D63" w14:textId="77777777" w:rsidR="00400507" w:rsidRPr="00400507" w:rsidRDefault="00400507" w:rsidP="00084BA2">
      <w:r w:rsidRPr="00400507">
        <w:t>Figure 3.</w:t>
      </w:r>
      <w:r w:rsidR="0056202A">
        <w:t>6</w:t>
      </w:r>
      <w:r w:rsidRPr="00400507">
        <w:t xml:space="preserve">: </w:t>
      </w:r>
      <w:r>
        <w:t>Evaluation</w:t>
      </w:r>
      <w:r w:rsidRPr="00400507">
        <w:t xml:space="preserve"> phase.</w:t>
      </w:r>
    </w:p>
    <w:p w14:paraId="5E6655EA" w14:textId="77777777" w:rsidR="0098416F" w:rsidRPr="0098416F" w:rsidRDefault="0098416F" w:rsidP="00084BA2">
      <w:pPr>
        <w:rPr>
          <w:lang w:val="en-GB" w:eastAsia="en-GB"/>
        </w:rPr>
      </w:pPr>
      <w:r w:rsidRPr="0098416F">
        <w:rPr>
          <w:lang w:val="en-GB" w:eastAsia="en-GB"/>
        </w:rPr>
        <w:t>Figure 3.</w:t>
      </w:r>
      <w:r w:rsidR="0056202A">
        <w:rPr>
          <w:lang w:val="en-GB" w:eastAsia="en-GB"/>
        </w:rPr>
        <w:t>7</w:t>
      </w:r>
      <w:r w:rsidRPr="0098416F">
        <w:rPr>
          <w:lang w:val="en-GB" w:eastAsia="en-GB"/>
        </w:rPr>
        <w:t>: Oman obligatory signs.</w:t>
      </w:r>
    </w:p>
    <w:p w14:paraId="16FAE1E1" w14:textId="77777777" w:rsidR="0098416F" w:rsidRPr="0098416F" w:rsidRDefault="0098416F" w:rsidP="00084BA2">
      <w:pPr>
        <w:rPr>
          <w:lang w:val="en-GB" w:eastAsia="en-GB"/>
        </w:rPr>
      </w:pPr>
      <w:r w:rsidRPr="0098416F">
        <w:rPr>
          <w:lang w:val="en-GB" w:eastAsia="en-GB"/>
        </w:rPr>
        <w:t>Figure 3.</w:t>
      </w:r>
      <w:r w:rsidR="0056202A">
        <w:rPr>
          <w:lang w:val="en-GB" w:eastAsia="en-GB"/>
        </w:rPr>
        <w:t>8</w:t>
      </w:r>
      <w:r w:rsidRPr="0098416F">
        <w:rPr>
          <w:lang w:val="en-GB" w:eastAsia="en-GB"/>
        </w:rPr>
        <w:t>: Oman warning signs section 1.</w:t>
      </w:r>
    </w:p>
    <w:p w14:paraId="31B82F7C" w14:textId="77777777" w:rsidR="0098416F" w:rsidRPr="0098416F" w:rsidRDefault="0098416F" w:rsidP="00084BA2">
      <w:pPr>
        <w:rPr>
          <w:lang w:val="en-GB" w:eastAsia="en-GB"/>
        </w:rPr>
      </w:pPr>
      <w:r w:rsidRPr="0098416F">
        <w:rPr>
          <w:lang w:val="en-GB" w:eastAsia="en-GB"/>
        </w:rPr>
        <w:t>Figure 3.</w:t>
      </w:r>
      <w:r w:rsidR="0056202A">
        <w:rPr>
          <w:lang w:val="en-GB" w:eastAsia="en-GB"/>
        </w:rPr>
        <w:t>9</w:t>
      </w:r>
      <w:r w:rsidRPr="0098416F">
        <w:rPr>
          <w:lang w:val="en-GB" w:eastAsia="en-GB"/>
        </w:rPr>
        <w:t>: Oman warning signs section 2.</w:t>
      </w:r>
    </w:p>
    <w:p w14:paraId="02026B1D" w14:textId="77777777" w:rsidR="0098416F" w:rsidRPr="0098416F" w:rsidRDefault="0098416F" w:rsidP="00084BA2">
      <w:pPr>
        <w:rPr>
          <w:lang w:val="en-GB" w:eastAsia="en-GB"/>
        </w:rPr>
      </w:pPr>
      <w:r w:rsidRPr="0098416F">
        <w:rPr>
          <w:lang w:val="en-GB" w:eastAsia="en-GB"/>
        </w:rPr>
        <w:t>Figure 3.</w:t>
      </w:r>
      <w:r w:rsidR="0056202A">
        <w:rPr>
          <w:lang w:val="en-GB" w:eastAsia="en-GB"/>
        </w:rPr>
        <w:t>10</w:t>
      </w:r>
      <w:r w:rsidRPr="0098416F">
        <w:rPr>
          <w:lang w:val="en-GB" w:eastAsia="en-GB"/>
        </w:rPr>
        <w:t>: Oman preventive signs.</w:t>
      </w:r>
    </w:p>
    <w:p w14:paraId="31D3DA74" w14:textId="77777777" w:rsidR="0098416F" w:rsidRDefault="0098416F" w:rsidP="00084BA2">
      <w:pPr>
        <w:rPr>
          <w:rtl/>
          <w:lang w:val="en-GB" w:eastAsia="en-GB"/>
        </w:rPr>
      </w:pPr>
      <w:r w:rsidRPr="0098416F">
        <w:rPr>
          <w:lang w:val="en-GB" w:eastAsia="en-GB"/>
        </w:rPr>
        <w:t>Figure 3.</w:t>
      </w:r>
      <w:r w:rsidR="0056202A">
        <w:rPr>
          <w:lang w:val="en-GB" w:eastAsia="en-GB"/>
        </w:rPr>
        <w:t>11</w:t>
      </w:r>
      <w:r w:rsidRPr="0098416F">
        <w:rPr>
          <w:lang w:val="en-GB" w:eastAsia="en-GB"/>
        </w:rPr>
        <w:t>: Oman Indicative signs.</w:t>
      </w:r>
    </w:p>
    <w:p w14:paraId="47A9D7BB" w14:textId="4DF099DB" w:rsidR="00532E26" w:rsidRDefault="00532E26" w:rsidP="00084BA2">
      <w:pPr>
        <w:rPr>
          <w:lang w:eastAsia="en-GB"/>
        </w:rPr>
      </w:pPr>
      <w:r w:rsidRPr="00532E26">
        <w:rPr>
          <w:lang w:val="en-GB" w:eastAsia="en-GB"/>
        </w:rPr>
        <w:t>Figure 4.1: Project Plan</w:t>
      </w:r>
      <w:r>
        <w:rPr>
          <w:lang w:eastAsia="en-GB"/>
        </w:rPr>
        <w:t>.</w:t>
      </w:r>
    </w:p>
    <w:p w14:paraId="27706059" w14:textId="5F5691B1" w:rsidR="008C3327" w:rsidRDefault="00532E26" w:rsidP="008C3327">
      <w:pPr>
        <w:rPr>
          <w:lang w:eastAsia="en-GB"/>
        </w:rPr>
      </w:pPr>
      <w:r w:rsidRPr="00532E26">
        <w:rPr>
          <w:lang w:eastAsia="en-GB"/>
        </w:rPr>
        <w:t>Figure 4.2: Gantt Chart</w:t>
      </w:r>
      <w:r>
        <w:rPr>
          <w:lang w:eastAsia="en-GB"/>
        </w:rPr>
        <w:t>.</w:t>
      </w:r>
    </w:p>
    <w:p w14:paraId="7408190D" w14:textId="699771F0" w:rsidR="00532E26" w:rsidRDefault="00532E26" w:rsidP="008C3327">
      <w:pPr>
        <w:rPr>
          <w:lang w:eastAsia="en-GB"/>
        </w:rPr>
      </w:pPr>
      <w:r w:rsidRPr="00532E26">
        <w:rPr>
          <w:lang w:eastAsia="en-GB"/>
        </w:rPr>
        <w:t>Figure 4.3: Network diagram.</w:t>
      </w:r>
    </w:p>
    <w:p w14:paraId="1FB07B5C" w14:textId="77777777" w:rsidR="009A42D1" w:rsidRDefault="009A42D1" w:rsidP="009A42D1">
      <w:r>
        <w:t>Figure 5.1: Resource requirements.</w:t>
      </w:r>
    </w:p>
    <w:p w14:paraId="0576B9FC" w14:textId="0E14D262" w:rsidR="009A42D1" w:rsidRDefault="009A42D1" w:rsidP="009A42D1">
      <w:r>
        <w:t xml:space="preserve">Figure </w:t>
      </w:r>
      <w:r w:rsidR="00560F94">
        <w:t>6</w:t>
      </w:r>
      <w:r>
        <w:t>.1</w:t>
      </w:r>
      <w:r w:rsidR="00560F94">
        <w:t>: The design of the project</w:t>
      </w:r>
      <w:r>
        <w:t>.</w:t>
      </w:r>
    </w:p>
    <w:p w14:paraId="557BB25F" w14:textId="77777777" w:rsidR="009A42D1" w:rsidRDefault="009A42D1" w:rsidP="009A42D1"/>
    <w:p w14:paraId="29F8A224" w14:textId="77777777" w:rsidR="009A42D1" w:rsidRDefault="009A42D1" w:rsidP="008C3327">
      <w:pPr>
        <w:rPr>
          <w:lang w:eastAsia="en-GB"/>
        </w:rPr>
      </w:pPr>
    </w:p>
    <w:p w14:paraId="4500C01A" w14:textId="77777777" w:rsidR="00532E26" w:rsidRPr="0098416F" w:rsidRDefault="00532E26" w:rsidP="008C3327">
      <w:pPr>
        <w:rPr>
          <w:lang w:val="en-GB"/>
        </w:rPr>
      </w:pPr>
    </w:p>
    <w:p w14:paraId="1D2CF666" w14:textId="77777777" w:rsidR="008C3327" w:rsidRDefault="008C3327" w:rsidP="008C3327"/>
    <w:p w14:paraId="60F56625" w14:textId="77777777" w:rsidR="008C3327" w:rsidRDefault="008C3327" w:rsidP="008C3327"/>
    <w:p w14:paraId="415C7108" w14:textId="77777777" w:rsidR="008C3327" w:rsidRDefault="008C3327" w:rsidP="008C3327"/>
    <w:p w14:paraId="126926B6" w14:textId="77777777" w:rsidR="008C3327" w:rsidRDefault="008C3327" w:rsidP="008C3327"/>
    <w:p w14:paraId="7BEBC9D9" w14:textId="01F87BC1" w:rsidR="00084BA2" w:rsidRPr="003A51F2" w:rsidRDefault="00084BA2" w:rsidP="00084BA2">
      <w:pPr>
        <w:keepNext/>
        <w:spacing w:before="240" w:after="60"/>
        <w:jc w:val="center"/>
        <w:outlineLvl w:val="0"/>
        <w:rPr>
          <w:rFonts w:ascii="Times New Roman" w:hAnsi="Times New Roman"/>
          <w:b/>
          <w:bCs/>
          <w:spacing w:val="0"/>
          <w:kern w:val="32"/>
          <w:szCs w:val="24"/>
          <w:lang w:val="en-GB" w:eastAsia="en-GB"/>
        </w:rPr>
      </w:pPr>
      <w:bookmarkStart w:id="176" w:name="_Toc154748295"/>
      <w:r w:rsidRPr="003A51F2">
        <w:rPr>
          <w:rFonts w:ascii="Times New Roman" w:hAnsi="Times New Roman"/>
          <w:b/>
          <w:bCs/>
          <w:spacing w:val="0"/>
          <w:kern w:val="32"/>
          <w:szCs w:val="24"/>
          <w:lang w:val="en-GB" w:eastAsia="en-GB"/>
        </w:rPr>
        <w:lastRenderedPageBreak/>
        <w:t xml:space="preserve">Appendix </w:t>
      </w:r>
      <w:r>
        <w:rPr>
          <w:rFonts w:ascii="Times New Roman" w:hAnsi="Times New Roman"/>
          <w:b/>
          <w:bCs/>
          <w:spacing w:val="0"/>
          <w:kern w:val="32"/>
          <w:szCs w:val="24"/>
          <w:lang w:val="en-GB" w:eastAsia="en-GB"/>
        </w:rPr>
        <w:t>M</w:t>
      </w:r>
      <w:r w:rsidRPr="003A51F2">
        <w:rPr>
          <w:rFonts w:ascii="Times New Roman" w:hAnsi="Times New Roman"/>
          <w:b/>
          <w:bCs/>
          <w:spacing w:val="0"/>
          <w:kern w:val="32"/>
          <w:szCs w:val="24"/>
          <w:lang w:val="en-GB" w:eastAsia="en-GB"/>
        </w:rPr>
        <w:t xml:space="preserve">: List of </w:t>
      </w:r>
      <w:r w:rsidRPr="00084BA2">
        <w:rPr>
          <w:rFonts w:ascii="Times New Roman" w:hAnsi="Times New Roman"/>
          <w:b/>
          <w:bCs/>
          <w:spacing w:val="0"/>
          <w:kern w:val="32"/>
          <w:szCs w:val="24"/>
          <w:lang w:val="en-GB" w:eastAsia="en-GB"/>
        </w:rPr>
        <w:t>A</w:t>
      </w:r>
      <w:r>
        <w:rPr>
          <w:rFonts w:ascii="Times New Roman" w:hAnsi="Times New Roman"/>
          <w:b/>
          <w:bCs/>
          <w:spacing w:val="0"/>
          <w:kern w:val="32"/>
          <w:szCs w:val="24"/>
          <w:lang w:val="en-GB" w:eastAsia="en-GB"/>
        </w:rPr>
        <w:t>b</w:t>
      </w:r>
      <w:r w:rsidRPr="00084BA2">
        <w:rPr>
          <w:rFonts w:ascii="Times New Roman" w:hAnsi="Times New Roman"/>
          <w:b/>
          <w:bCs/>
          <w:spacing w:val="0"/>
          <w:kern w:val="32"/>
          <w:szCs w:val="24"/>
          <w:lang w:val="en-GB" w:eastAsia="en-GB"/>
        </w:rPr>
        <w:t>breviations</w:t>
      </w:r>
      <w:bookmarkEnd w:id="176"/>
    </w:p>
    <w:p w14:paraId="037E45A6" w14:textId="77777777" w:rsidR="005334D0" w:rsidRPr="00084BA2" w:rsidRDefault="005334D0" w:rsidP="00084BA2">
      <w:pPr>
        <w:pStyle w:val="1"/>
        <w:jc w:val="center"/>
        <w:rPr>
          <w:lang w:val="en-GB" w:eastAsia="en-GB"/>
        </w:rPr>
      </w:pPr>
      <w:bookmarkStart w:id="177" w:name="_Toc154748296"/>
      <w:r w:rsidRPr="00084BA2">
        <w:rPr>
          <w:lang w:val="en-GB" w:eastAsia="en-GB"/>
        </w:rPr>
        <w:t xml:space="preserve">LIST OF </w:t>
      </w:r>
      <w:bookmarkStart w:id="178" w:name="_Hlk154503780"/>
      <w:r w:rsidRPr="00084BA2">
        <w:rPr>
          <w:lang w:val="en-GB" w:eastAsia="en-GB"/>
        </w:rPr>
        <w:t>ABBREVIATIONS</w:t>
      </w:r>
      <w:bookmarkEnd w:id="177"/>
      <w:bookmarkEnd w:id="178"/>
    </w:p>
    <w:p w14:paraId="1E4296B2" w14:textId="77777777" w:rsidR="00AB288E" w:rsidRPr="00AB288E" w:rsidRDefault="00AB288E" w:rsidP="00AB288E">
      <w:pPr>
        <w:rPr>
          <w:lang w:val="en-GB" w:eastAsia="en-GB"/>
        </w:rPr>
      </w:pPr>
    </w:p>
    <w:p w14:paraId="7B9BF6A3" w14:textId="77777777" w:rsidR="005334D0" w:rsidRPr="00BA23FA" w:rsidRDefault="00BA23FA" w:rsidP="00BA23FA">
      <w:pPr>
        <w:jc w:val="left"/>
        <w:rPr>
          <w:rFonts w:ascii="Times New Roman" w:hAnsi="Times New Roman"/>
          <w:spacing w:val="0"/>
          <w:szCs w:val="24"/>
          <w:lang w:val="en-GB" w:eastAsia="en-GB"/>
        </w:rPr>
      </w:pPr>
      <w:r w:rsidRPr="00BA23FA">
        <w:rPr>
          <w:rFonts w:ascii="Times New Roman" w:hAnsi="Times New Roman"/>
          <w:spacing w:val="0"/>
          <w:szCs w:val="24"/>
          <w:lang w:val="en-GB" w:eastAsia="en-GB"/>
        </w:rPr>
        <w:t>CNNs</w:t>
      </w:r>
      <w:r w:rsidR="005334D0">
        <w:rPr>
          <w:rFonts w:ascii="Times New Roman" w:hAnsi="Times New Roman"/>
          <w:spacing w:val="0"/>
          <w:szCs w:val="24"/>
          <w:lang w:val="en-GB" w:eastAsia="en-GB"/>
        </w:rPr>
        <w:tab/>
      </w:r>
      <w:r w:rsidR="005334D0">
        <w:rPr>
          <w:rFonts w:ascii="Times New Roman" w:hAnsi="Times New Roman"/>
          <w:spacing w:val="0"/>
          <w:szCs w:val="24"/>
          <w:lang w:val="en-GB" w:eastAsia="en-GB"/>
        </w:rPr>
        <w:tab/>
      </w:r>
      <w:r>
        <w:rPr>
          <w:rFonts w:ascii="Times New Roman" w:hAnsi="Times New Roman"/>
          <w:spacing w:val="0"/>
          <w:szCs w:val="24"/>
          <w:lang w:val="en-GB" w:eastAsia="en-GB"/>
        </w:rPr>
        <w:t>Convolutional Neural N</w:t>
      </w:r>
      <w:r w:rsidRPr="00BA23FA">
        <w:rPr>
          <w:rFonts w:ascii="Times New Roman" w:hAnsi="Times New Roman"/>
          <w:spacing w:val="0"/>
          <w:szCs w:val="24"/>
          <w:lang w:val="en-GB" w:eastAsia="en-GB"/>
        </w:rPr>
        <w:t>etworks</w:t>
      </w:r>
    </w:p>
    <w:p w14:paraId="2951D276" w14:textId="77777777" w:rsidR="005334D0" w:rsidRDefault="00BA23FA" w:rsidP="005334D0">
      <w:pPr>
        <w:jc w:val="left"/>
        <w:rPr>
          <w:rFonts w:ascii="Times New Roman" w:hAnsi="Times New Roman"/>
          <w:spacing w:val="0"/>
          <w:szCs w:val="24"/>
          <w:lang w:val="en-GB" w:eastAsia="en-GB"/>
        </w:rPr>
      </w:pPr>
      <w:r w:rsidRPr="00BA23FA">
        <w:rPr>
          <w:rFonts w:ascii="Times New Roman" w:hAnsi="Times New Roman"/>
          <w:spacing w:val="0"/>
          <w:szCs w:val="24"/>
          <w:lang w:val="en-GB" w:eastAsia="en-GB"/>
        </w:rPr>
        <w:t>YOLO</w:t>
      </w:r>
      <w:r w:rsidR="005334D0" w:rsidRPr="00BA23FA">
        <w:rPr>
          <w:rFonts w:ascii="Times New Roman" w:hAnsi="Times New Roman"/>
          <w:spacing w:val="0"/>
          <w:szCs w:val="24"/>
          <w:lang w:val="en-GB" w:eastAsia="en-GB"/>
        </w:rPr>
        <w:tab/>
      </w:r>
      <w:r w:rsidR="005334D0">
        <w:rPr>
          <w:rFonts w:ascii="Times New Roman" w:hAnsi="Times New Roman"/>
          <w:spacing w:val="0"/>
          <w:szCs w:val="24"/>
          <w:lang w:val="en-GB" w:eastAsia="en-GB"/>
        </w:rPr>
        <w:tab/>
      </w:r>
      <w:r w:rsidRPr="00BA23FA">
        <w:rPr>
          <w:rFonts w:ascii="Times New Roman" w:hAnsi="Times New Roman"/>
        </w:rPr>
        <w:t>You Only Look Once</w:t>
      </w:r>
    </w:p>
    <w:p w14:paraId="4303CD76" w14:textId="77777777" w:rsidR="00BA23FA" w:rsidRDefault="00BA23FA" w:rsidP="005334D0">
      <w:pPr>
        <w:jc w:val="left"/>
        <w:rPr>
          <w:rFonts w:ascii="Times New Roman" w:hAnsi="Times New Roman"/>
          <w:spacing w:val="0"/>
          <w:szCs w:val="24"/>
          <w:lang w:val="en-GB" w:eastAsia="en-GB"/>
        </w:rPr>
      </w:pPr>
      <w:r w:rsidRPr="00BA23FA">
        <w:rPr>
          <w:rFonts w:ascii="Times New Roman" w:hAnsi="Times New Roman"/>
          <w:spacing w:val="0"/>
          <w:szCs w:val="24"/>
          <w:lang w:val="en-GB" w:eastAsia="en-GB"/>
        </w:rPr>
        <w:t>TSR</w:t>
      </w:r>
      <w:r w:rsidR="005334D0">
        <w:rPr>
          <w:rFonts w:ascii="Times New Roman" w:hAnsi="Times New Roman"/>
          <w:spacing w:val="0"/>
          <w:szCs w:val="24"/>
          <w:lang w:val="en-GB" w:eastAsia="en-GB"/>
        </w:rPr>
        <w:tab/>
      </w:r>
      <w:r w:rsidR="005334D0">
        <w:rPr>
          <w:rFonts w:ascii="Times New Roman" w:hAnsi="Times New Roman"/>
          <w:spacing w:val="0"/>
          <w:szCs w:val="24"/>
          <w:lang w:val="en-GB" w:eastAsia="en-GB"/>
        </w:rPr>
        <w:tab/>
      </w:r>
      <w:r w:rsidRPr="00BA23FA">
        <w:rPr>
          <w:rFonts w:ascii="Times New Roman" w:hAnsi="Times New Roman"/>
          <w:spacing w:val="0"/>
          <w:szCs w:val="24"/>
          <w:lang w:val="en-GB" w:eastAsia="en-GB"/>
        </w:rPr>
        <w:t xml:space="preserve">Traffic Sign Recognition </w:t>
      </w:r>
    </w:p>
    <w:p w14:paraId="03EE047C" w14:textId="77777777" w:rsidR="00C747E6" w:rsidRDefault="00BA23FA" w:rsidP="005334D0">
      <w:pPr>
        <w:jc w:val="left"/>
      </w:pPr>
      <w:r w:rsidRPr="00D13AAB">
        <w:t>IDAS</w:t>
      </w:r>
      <w:r w:rsidR="005334D0">
        <w:rPr>
          <w:rFonts w:ascii="Times New Roman" w:hAnsi="Times New Roman"/>
          <w:spacing w:val="0"/>
          <w:szCs w:val="24"/>
          <w:lang w:val="en-GB" w:eastAsia="en-GB"/>
        </w:rPr>
        <w:tab/>
      </w:r>
      <w:r w:rsidR="005334D0">
        <w:rPr>
          <w:rFonts w:ascii="Times New Roman" w:hAnsi="Times New Roman"/>
          <w:spacing w:val="0"/>
          <w:szCs w:val="24"/>
          <w:lang w:val="en-GB" w:eastAsia="en-GB"/>
        </w:rPr>
        <w:tab/>
      </w:r>
      <w:r w:rsidR="00C747E6" w:rsidRPr="00C747E6">
        <w:rPr>
          <w:rFonts w:ascii="Times New Roman" w:hAnsi="Times New Roman"/>
        </w:rPr>
        <w:t>Intelligent driver assistance system</w:t>
      </w:r>
    </w:p>
    <w:p w14:paraId="5D2EA9A4" w14:textId="77777777" w:rsidR="00C747E6" w:rsidRPr="00C747E6" w:rsidRDefault="00C747E6" w:rsidP="005334D0">
      <w:pPr>
        <w:jc w:val="left"/>
        <w:rPr>
          <w:rFonts w:ascii="Times New Roman" w:hAnsi="Times New Roman"/>
          <w:szCs w:val="24"/>
        </w:rPr>
      </w:pPr>
      <w:r w:rsidRPr="00C747E6">
        <w:rPr>
          <w:rFonts w:ascii="Times New Roman" w:hAnsi="Times New Roman"/>
          <w:spacing w:val="0"/>
          <w:szCs w:val="24"/>
          <w:lang w:val="en-GB" w:eastAsia="en-GB"/>
        </w:rPr>
        <w:t>GTSRB</w:t>
      </w:r>
      <w:r w:rsidR="00BA23FA">
        <w:rPr>
          <w:rFonts w:ascii="Times New Roman" w:hAnsi="Times New Roman"/>
          <w:spacing w:val="0"/>
          <w:szCs w:val="24"/>
          <w:lang w:val="en-GB" w:eastAsia="en-GB"/>
        </w:rPr>
        <w:tab/>
      </w:r>
      <w:r w:rsidRPr="00C747E6">
        <w:rPr>
          <w:rFonts w:ascii="Times New Roman" w:hAnsi="Times New Roman"/>
        </w:rPr>
        <w:t xml:space="preserve">German </w:t>
      </w:r>
      <w:r w:rsidRPr="00C747E6">
        <w:rPr>
          <w:rFonts w:ascii="Times New Roman" w:hAnsi="Times New Roman"/>
          <w:szCs w:val="24"/>
        </w:rPr>
        <w:t xml:space="preserve">Traffic Sign Recognition Benchmark </w:t>
      </w:r>
    </w:p>
    <w:p w14:paraId="622ED2F1" w14:textId="77777777" w:rsidR="00C747E6" w:rsidRDefault="00C747E6" w:rsidP="00BA23FA">
      <w:pPr>
        <w:jc w:val="left"/>
        <w:rPr>
          <w:szCs w:val="24"/>
        </w:rPr>
      </w:pPr>
      <w:r w:rsidRPr="00C747E6">
        <w:rPr>
          <w:rFonts w:ascii="Times New Roman" w:hAnsi="Times New Roman"/>
          <w:spacing w:val="0"/>
          <w:szCs w:val="24"/>
          <w:lang w:val="en-GB" w:eastAsia="en-GB"/>
        </w:rPr>
        <w:t>SSD</w:t>
      </w:r>
      <w:r w:rsidR="00BA23FA">
        <w:rPr>
          <w:rFonts w:ascii="Times New Roman" w:hAnsi="Times New Roman"/>
          <w:spacing w:val="0"/>
          <w:szCs w:val="24"/>
          <w:lang w:val="en-GB" w:eastAsia="en-GB"/>
        </w:rPr>
        <w:tab/>
      </w:r>
      <w:r w:rsidR="00BA23FA">
        <w:rPr>
          <w:rFonts w:ascii="Times New Roman" w:hAnsi="Times New Roman"/>
          <w:spacing w:val="0"/>
          <w:szCs w:val="24"/>
          <w:lang w:val="en-GB" w:eastAsia="en-GB"/>
        </w:rPr>
        <w:tab/>
      </w:r>
      <w:r w:rsidRPr="00C747E6">
        <w:rPr>
          <w:rFonts w:ascii="Times New Roman" w:hAnsi="Times New Roman"/>
          <w:szCs w:val="24"/>
        </w:rPr>
        <w:t>The Sign Shot Multibook Detector</w:t>
      </w:r>
    </w:p>
    <w:p w14:paraId="395F43A3" w14:textId="77777777" w:rsidR="00BA23FA" w:rsidRDefault="00C747E6" w:rsidP="00BA23FA">
      <w:pPr>
        <w:jc w:val="left"/>
        <w:rPr>
          <w:rFonts w:ascii="Times New Roman" w:hAnsi="Times New Roman"/>
          <w:spacing w:val="0"/>
          <w:szCs w:val="24"/>
          <w:lang w:val="en-GB" w:eastAsia="en-GB"/>
        </w:rPr>
      </w:pPr>
      <w:r w:rsidRPr="00C747E6">
        <w:rPr>
          <w:rFonts w:ascii="Times New Roman" w:hAnsi="Times New Roman"/>
          <w:spacing w:val="0"/>
          <w:szCs w:val="24"/>
          <w:lang w:val="en-GB" w:eastAsia="en-GB"/>
        </w:rPr>
        <w:t>ADAS</w:t>
      </w:r>
      <w:r w:rsidR="00BA23FA">
        <w:rPr>
          <w:rFonts w:ascii="Times New Roman" w:hAnsi="Times New Roman"/>
          <w:spacing w:val="0"/>
          <w:szCs w:val="24"/>
          <w:lang w:val="en-GB" w:eastAsia="en-GB"/>
        </w:rPr>
        <w:tab/>
      </w:r>
      <w:r w:rsidR="00BA23FA">
        <w:rPr>
          <w:rFonts w:ascii="Times New Roman" w:hAnsi="Times New Roman"/>
          <w:spacing w:val="0"/>
          <w:szCs w:val="24"/>
          <w:lang w:val="en-GB" w:eastAsia="en-GB"/>
        </w:rPr>
        <w:tab/>
      </w:r>
      <w:r w:rsidR="00FE4531">
        <w:rPr>
          <w:rFonts w:ascii="Times New Roman" w:hAnsi="Times New Roman"/>
          <w:spacing w:val="0"/>
          <w:szCs w:val="24"/>
          <w:lang w:val="en-GB" w:eastAsia="en-GB"/>
        </w:rPr>
        <w:t>A</w:t>
      </w:r>
      <w:r w:rsidR="00FE4531" w:rsidRPr="00FE4531">
        <w:rPr>
          <w:rFonts w:ascii="Times New Roman" w:hAnsi="Times New Roman"/>
          <w:spacing w:val="0"/>
          <w:szCs w:val="24"/>
          <w:lang w:val="en-GB" w:eastAsia="en-GB"/>
        </w:rPr>
        <w:t xml:space="preserve">dvanced </w:t>
      </w:r>
      <w:r w:rsidR="00FE4531">
        <w:rPr>
          <w:rFonts w:ascii="Times New Roman" w:hAnsi="Times New Roman"/>
          <w:spacing w:val="0"/>
          <w:szCs w:val="24"/>
          <w:lang w:val="en-GB" w:eastAsia="en-GB"/>
        </w:rPr>
        <w:t>D</w:t>
      </w:r>
      <w:r w:rsidR="00FE4531" w:rsidRPr="00FE4531">
        <w:rPr>
          <w:rFonts w:ascii="Times New Roman" w:hAnsi="Times New Roman"/>
          <w:spacing w:val="0"/>
          <w:szCs w:val="24"/>
          <w:lang w:val="en-GB" w:eastAsia="en-GB"/>
        </w:rPr>
        <w:t xml:space="preserve">river </w:t>
      </w:r>
      <w:r w:rsidR="00FE4531">
        <w:rPr>
          <w:rFonts w:ascii="Times New Roman" w:hAnsi="Times New Roman"/>
          <w:spacing w:val="0"/>
          <w:szCs w:val="24"/>
          <w:lang w:val="en-GB" w:eastAsia="en-GB"/>
        </w:rPr>
        <w:t>A</w:t>
      </w:r>
      <w:r w:rsidR="00FE4531" w:rsidRPr="00FE4531">
        <w:rPr>
          <w:rFonts w:ascii="Times New Roman" w:hAnsi="Times New Roman"/>
          <w:spacing w:val="0"/>
          <w:szCs w:val="24"/>
          <w:lang w:val="en-GB" w:eastAsia="en-GB"/>
        </w:rPr>
        <w:t xml:space="preserve">ssistance </w:t>
      </w:r>
      <w:r w:rsidR="00FE4531">
        <w:rPr>
          <w:rFonts w:ascii="Times New Roman" w:hAnsi="Times New Roman"/>
          <w:spacing w:val="0"/>
          <w:szCs w:val="24"/>
          <w:lang w:val="en-GB" w:eastAsia="en-GB"/>
        </w:rPr>
        <w:t>S</w:t>
      </w:r>
      <w:r w:rsidR="00FE4531" w:rsidRPr="00FE4531">
        <w:rPr>
          <w:rFonts w:ascii="Times New Roman" w:hAnsi="Times New Roman"/>
          <w:spacing w:val="0"/>
          <w:szCs w:val="24"/>
          <w:lang w:val="en-GB" w:eastAsia="en-GB"/>
        </w:rPr>
        <w:t>ystems</w:t>
      </w:r>
    </w:p>
    <w:p w14:paraId="16B2A71F" w14:textId="17B43B8F" w:rsidR="00FE4531" w:rsidRDefault="00FE4531" w:rsidP="00BA23FA">
      <w:pPr>
        <w:jc w:val="left"/>
        <w:rPr>
          <w:rFonts w:ascii="Times New Roman" w:hAnsi="Times New Roman"/>
          <w:spacing w:val="0"/>
          <w:szCs w:val="24"/>
          <w:lang w:val="en-GB" w:eastAsia="en-GB"/>
        </w:rPr>
      </w:pPr>
      <w:r w:rsidRPr="00E66536">
        <w:rPr>
          <w:rFonts w:asciiTheme="majorBidi" w:hAnsiTheme="majorBidi" w:cstheme="majorBidi"/>
        </w:rPr>
        <w:t>SVMs</w:t>
      </w:r>
      <w:r w:rsidR="0014724B">
        <w:rPr>
          <w:rFonts w:asciiTheme="majorBidi" w:hAnsiTheme="majorBidi" w:cstheme="majorBidi"/>
        </w:rPr>
        <w:t xml:space="preserve">               </w:t>
      </w:r>
      <w:r w:rsidRPr="00FE4531">
        <w:rPr>
          <w:rFonts w:asciiTheme="majorBidi" w:hAnsiTheme="majorBidi" w:cstheme="majorBidi"/>
        </w:rPr>
        <w:t>Support Vector Machines</w:t>
      </w:r>
    </w:p>
    <w:p w14:paraId="5EC2211C" w14:textId="77777777" w:rsidR="00BA23FA" w:rsidRDefault="00C747E6" w:rsidP="00BA23FA">
      <w:pPr>
        <w:jc w:val="left"/>
        <w:rPr>
          <w:rFonts w:ascii="Times New Roman" w:hAnsi="Times New Roman"/>
          <w:spacing w:val="0"/>
          <w:szCs w:val="24"/>
          <w:lang w:val="en-GB" w:eastAsia="en-GB"/>
        </w:rPr>
      </w:pPr>
      <w:r w:rsidRPr="00C747E6">
        <w:rPr>
          <w:rFonts w:ascii="Times New Roman" w:hAnsi="Times New Roman"/>
          <w:spacing w:val="0"/>
          <w:szCs w:val="24"/>
          <w:lang w:val="en-GB" w:eastAsia="en-GB"/>
        </w:rPr>
        <w:t>AI</w:t>
      </w:r>
      <w:r w:rsidR="00BA23FA">
        <w:rPr>
          <w:rFonts w:ascii="Times New Roman" w:hAnsi="Times New Roman"/>
          <w:spacing w:val="0"/>
          <w:szCs w:val="24"/>
          <w:lang w:val="en-GB" w:eastAsia="en-GB"/>
        </w:rPr>
        <w:tab/>
      </w:r>
      <w:r w:rsidR="00BA23FA">
        <w:rPr>
          <w:rFonts w:ascii="Times New Roman" w:hAnsi="Times New Roman"/>
          <w:spacing w:val="0"/>
          <w:szCs w:val="24"/>
          <w:lang w:val="en-GB" w:eastAsia="en-GB"/>
        </w:rPr>
        <w:tab/>
      </w:r>
      <w:r w:rsidR="00FE4531">
        <w:rPr>
          <w:rFonts w:ascii="Times New Roman" w:hAnsi="Times New Roman"/>
          <w:spacing w:val="0"/>
          <w:szCs w:val="24"/>
          <w:lang w:val="en-GB" w:eastAsia="en-GB"/>
        </w:rPr>
        <w:t xml:space="preserve">Artificial Intelligence </w:t>
      </w:r>
    </w:p>
    <w:p w14:paraId="587D08A3" w14:textId="77777777" w:rsidR="00BA23FA" w:rsidRDefault="00E66536" w:rsidP="00BA23FA">
      <w:pPr>
        <w:jc w:val="left"/>
        <w:rPr>
          <w:rFonts w:ascii="Times New Roman" w:hAnsi="Times New Roman"/>
          <w:spacing w:val="0"/>
          <w:szCs w:val="24"/>
          <w:lang w:val="en-GB" w:eastAsia="en-GB"/>
        </w:rPr>
      </w:pPr>
      <w:r w:rsidRPr="00E66536">
        <w:rPr>
          <w:rFonts w:ascii="Times New Roman" w:hAnsi="Times New Roman"/>
          <w:spacing w:val="0"/>
          <w:szCs w:val="24"/>
          <w:lang w:val="en-GB" w:eastAsia="en-GB"/>
        </w:rPr>
        <w:t>RGB</w:t>
      </w:r>
      <w:r w:rsidR="00BA23FA">
        <w:rPr>
          <w:rFonts w:ascii="Times New Roman" w:hAnsi="Times New Roman"/>
          <w:spacing w:val="0"/>
          <w:szCs w:val="24"/>
          <w:lang w:val="en-GB" w:eastAsia="en-GB"/>
        </w:rPr>
        <w:tab/>
      </w:r>
      <w:r w:rsidR="00BA23FA">
        <w:rPr>
          <w:rFonts w:ascii="Times New Roman" w:hAnsi="Times New Roman"/>
          <w:spacing w:val="0"/>
          <w:szCs w:val="24"/>
          <w:lang w:val="en-GB" w:eastAsia="en-GB"/>
        </w:rPr>
        <w:tab/>
        <w:t xml:space="preserve">Red </w:t>
      </w:r>
      <w:r>
        <w:rPr>
          <w:rFonts w:ascii="Times New Roman" w:hAnsi="Times New Roman"/>
          <w:spacing w:val="0"/>
          <w:szCs w:val="24"/>
          <w:lang w:val="en-GB" w:eastAsia="en-GB"/>
        </w:rPr>
        <w:t>Greenand Blue</w:t>
      </w:r>
    </w:p>
    <w:p w14:paraId="4FC12A68" w14:textId="77777777" w:rsidR="00BA23FA" w:rsidRDefault="00BA23FA" w:rsidP="005334D0">
      <w:pPr>
        <w:jc w:val="left"/>
        <w:rPr>
          <w:rFonts w:ascii="Times New Roman" w:hAnsi="Times New Roman"/>
          <w:spacing w:val="0"/>
          <w:szCs w:val="24"/>
          <w:lang w:val="en-GB" w:eastAsia="en-GB"/>
        </w:rPr>
      </w:pPr>
    </w:p>
    <w:p w14:paraId="4084C5C7" w14:textId="77777777" w:rsidR="005334D0" w:rsidRDefault="005334D0" w:rsidP="005334D0">
      <w:pPr>
        <w:jc w:val="left"/>
        <w:rPr>
          <w:rFonts w:ascii="Times New Roman" w:hAnsi="Times New Roman"/>
          <w:spacing w:val="0"/>
          <w:szCs w:val="24"/>
          <w:lang w:val="en-GB" w:eastAsia="en-GB"/>
        </w:rPr>
      </w:pPr>
    </w:p>
    <w:p w14:paraId="40A42FA5" w14:textId="77777777" w:rsidR="005334D0" w:rsidRDefault="005334D0" w:rsidP="005334D0">
      <w:pPr>
        <w:jc w:val="left"/>
        <w:rPr>
          <w:rFonts w:ascii="Times New Roman" w:hAnsi="Times New Roman"/>
          <w:spacing w:val="0"/>
          <w:szCs w:val="24"/>
          <w:lang w:val="en-GB" w:eastAsia="en-GB"/>
        </w:rPr>
      </w:pPr>
      <w:r>
        <w:rPr>
          <w:rFonts w:ascii="Times New Roman" w:hAnsi="Times New Roman"/>
          <w:spacing w:val="0"/>
          <w:szCs w:val="24"/>
          <w:lang w:val="en-GB" w:eastAsia="en-GB"/>
        </w:rPr>
        <w:br w:type="page"/>
      </w:r>
    </w:p>
    <w:p w14:paraId="75C4AA4D" w14:textId="77777777" w:rsidR="009066EB" w:rsidRDefault="009066EB" w:rsidP="009066EB">
      <w:pPr>
        <w:pStyle w:val="1"/>
        <w:jc w:val="center"/>
        <w:rPr>
          <w:lang w:val="en-GB" w:eastAsia="en-GB"/>
        </w:rPr>
      </w:pPr>
      <w:bookmarkStart w:id="179" w:name="_Toc154748297"/>
      <w:r>
        <w:rPr>
          <w:lang w:val="en-GB" w:eastAsia="en-GB"/>
        </w:rPr>
        <w:lastRenderedPageBreak/>
        <w:t>CHAPTER</w:t>
      </w:r>
      <w:r w:rsidR="00D13AAB">
        <w:rPr>
          <w:lang w:val="en-GB" w:eastAsia="en-GB"/>
        </w:rPr>
        <w:t xml:space="preserve"> 1</w:t>
      </w:r>
      <w:bookmarkEnd w:id="179"/>
    </w:p>
    <w:p w14:paraId="14C63241" w14:textId="77777777" w:rsidR="009066EB" w:rsidRDefault="009066EB" w:rsidP="009066EB">
      <w:pPr>
        <w:pStyle w:val="2"/>
        <w:numPr>
          <w:ilvl w:val="1"/>
          <w:numId w:val="15"/>
        </w:numPr>
        <w:rPr>
          <w:lang w:val="en-GB" w:eastAsia="en-GB"/>
        </w:rPr>
      </w:pPr>
      <w:bookmarkStart w:id="180" w:name="_Toc154748298"/>
      <w:r w:rsidRPr="009066EB">
        <w:rPr>
          <w:lang w:val="en-GB" w:eastAsia="en-GB"/>
        </w:rPr>
        <w:t>INTRODUCTION</w:t>
      </w:r>
      <w:bookmarkEnd w:id="180"/>
    </w:p>
    <w:p w14:paraId="128298D8" w14:textId="77777777" w:rsidR="009066EB" w:rsidRDefault="009066EB" w:rsidP="00E41D39">
      <w:pPr>
        <w:pStyle w:val="3"/>
        <w:numPr>
          <w:ilvl w:val="2"/>
          <w:numId w:val="15"/>
        </w:numPr>
      </w:pPr>
      <w:bookmarkStart w:id="181" w:name="_Toc154748299"/>
      <w:r>
        <w:t>Background</w:t>
      </w:r>
      <w:bookmarkEnd w:id="181"/>
    </w:p>
    <w:p w14:paraId="372E56E8" w14:textId="77777777" w:rsidR="009066EB" w:rsidRDefault="009066EB" w:rsidP="009066EB">
      <w:r>
        <w:t>The systems of traffic management and the safety of the road are very significant elements that the world is looking for. Many countries around the world suffer from a huge number of accidents and this can occur by the fault of the driver or because of another reason [1]. The project aims to detect the traffic sign in order to increase the safety of humans, and to reduce the number of accident. The project will provide a solution to decrease the accident number by using algorithms of computer vision in order to detect the traffic sign efficiently in real-time.</w:t>
      </w:r>
    </w:p>
    <w:p w14:paraId="07C8E437" w14:textId="77777777" w:rsidR="009066EB" w:rsidRDefault="009066EB" w:rsidP="009066EB"/>
    <w:p w14:paraId="40E7D4F7" w14:textId="77777777" w:rsidR="009066EB" w:rsidRDefault="009066EB" w:rsidP="009066EB">
      <w:r>
        <w:t>The purpose of the project is to layout a system that recognizes or detects an extensive number of traffic signs. The system will be able to detect the stopping signs, the limit speed signs, in addition to the warning signs. By using techniques of object detection entrenched algorithms of image processing and by the methods of machine learning which are operating on detecting these signs in real-time [2]. The crucial goal of detection of traffic sign is to maximize the attention of drivers to the existence of traffic signs in their vicinity and aids to enhance the safety and decrease the range of accident by providing accurate information about regulations and rules of traffic [3].</w:t>
      </w:r>
    </w:p>
    <w:p w14:paraId="18E1F068" w14:textId="77777777" w:rsidR="009066EB" w:rsidRDefault="009066EB" w:rsidP="009066EB"/>
    <w:p w14:paraId="2ED0961B" w14:textId="77777777" w:rsidR="009066EB" w:rsidRDefault="009066EB" w:rsidP="009066EB">
      <w:r>
        <w:t>Moreover, detecting the signs of traffic is not easy, it is considered as a challenging issue for several reasons such as different occlusions, perspectives, and lighting conditions [3]. the techniques of machine learning and the advances in algorithms of computer vision, both have allowed the evolution of more accurate detection systems.</w:t>
      </w:r>
    </w:p>
    <w:p w14:paraId="131B58DC" w14:textId="77777777" w:rsidR="009066EB" w:rsidRDefault="009066EB" w:rsidP="009066EB"/>
    <w:p w14:paraId="1B2CBB9A" w14:textId="77777777" w:rsidR="009066EB" w:rsidRPr="009066EB" w:rsidRDefault="009066EB" w:rsidP="009066EB">
      <w:r>
        <w:t>In the end, this system is helpful in enhancing the safety on the road. Also, it is beneficial for the drivers in making optimal decisions, and in decreasing the accident risk.</w:t>
      </w:r>
    </w:p>
    <w:p w14:paraId="1E25C7F5" w14:textId="77777777" w:rsidR="009066EB" w:rsidRDefault="009066EB" w:rsidP="009066EB">
      <w:pPr>
        <w:pStyle w:val="3"/>
        <w:numPr>
          <w:ilvl w:val="2"/>
          <w:numId w:val="15"/>
        </w:numPr>
      </w:pPr>
      <w:bookmarkStart w:id="182" w:name="_Toc154748300"/>
      <w:r>
        <w:t>Problem Statement</w:t>
      </w:r>
      <w:bookmarkEnd w:id="182"/>
    </w:p>
    <w:p w14:paraId="2A74C0A5" w14:textId="4651E0DB" w:rsidR="009066EB" w:rsidRDefault="009066EB" w:rsidP="007D2D04">
      <w:r>
        <w:t xml:space="preserve">This project aims to design a system that works on increasing the safety in road and the skill of driver. The problem is that there are several systems this day that operate on detecting the signs of the traffic depend on existing techniques of computer vision so the ability of them is limited [4]. </w:t>
      </w:r>
      <w:r w:rsidR="007D2D04" w:rsidRPr="007D2D04">
        <w:t xml:space="preserve">varying traffic signs have varying </w:t>
      </w:r>
      <w:r w:rsidR="006F6616" w:rsidRPr="007D2D04">
        <w:t>colors</w:t>
      </w:r>
      <w:r w:rsidR="007D2D04" w:rsidRPr="007D2D04">
        <w:t xml:space="preserve"> and shapes, and because they are occasionally invisible to vehicles, they frequently cause misunderstanding and accidents [4]. The goal of this project is to create a sophisticated and effective system that detects traffic signs properly and effectively.</w:t>
      </w:r>
    </w:p>
    <w:p w14:paraId="5C0F4E16" w14:textId="550A7AD7" w:rsidR="009066EB" w:rsidRDefault="00395376" w:rsidP="009066EB">
      <w:r w:rsidRPr="00395376">
        <w:lastRenderedPageBreak/>
        <w:t>Additionally, this research will make use of object detection frameworks (You Only Look Once, or YOLO) and convolutional neural networks (CNNs) for deep learning models [5]. The technology will be able to generalize to a variety of shapes and colors using databases of traffic signs. In order to make the system compatible with a variety of hardware and platforms, it will also function with various cameras and sensors.</w:t>
      </w:r>
    </w:p>
    <w:p w14:paraId="0F1E4F19" w14:textId="77777777" w:rsidR="009066EB" w:rsidRDefault="009066EB" w:rsidP="009066EB">
      <w:pPr>
        <w:pStyle w:val="3"/>
        <w:numPr>
          <w:ilvl w:val="2"/>
          <w:numId w:val="15"/>
        </w:numPr>
      </w:pPr>
      <w:bookmarkStart w:id="183" w:name="_Toc154748301"/>
      <w:r>
        <w:t>Objectives</w:t>
      </w:r>
      <w:bookmarkEnd w:id="183"/>
    </w:p>
    <w:p w14:paraId="57FF5FBB" w14:textId="75441A95" w:rsidR="00AC397E" w:rsidRPr="00AC397E" w:rsidRDefault="00AC397E" w:rsidP="00AC397E">
      <w:r w:rsidRPr="00AC397E">
        <w:t>Creating a reliable and accurate system for automatic traffic sign interpretation and identification is the main goal of the Traffic Sign identification (TSR) system project. The following are the project's main goals:</w:t>
      </w:r>
    </w:p>
    <w:p w14:paraId="14A78846" w14:textId="77777777" w:rsidR="00585EB7" w:rsidRPr="00585EB7" w:rsidRDefault="009066EB" w:rsidP="000A1BD2">
      <w:pPr>
        <w:pStyle w:val="a3"/>
        <w:numPr>
          <w:ilvl w:val="0"/>
          <w:numId w:val="16"/>
        </w:numPr>
        <w:spacing w:line="360" w:lineRule="auto"/>
        <w:jc w:val="both"/>
        <w:rPr>
          <w:rFonts w:ascii="Garamond" w:hAnsi="Garamond"/>
          <w:sz w:val="24"/>
          <w:szCs w:val="24"/>
        </w:rPr>
      </w:pPr>
      <w:r w:rsidRPr="00585EB7">
        <w:rPr>
          <w:rFonts w:ascii="Garamond" w:hAnsi="Garamond"/>
          <w:sz w:val="24"/>
          <w:szCs w:val="24"/>
        </w:rPr>
        <w:t>Enhancing road safety</w:t>
      </w:r>
    </w:p>
    <w:p w14:paraId="7A23AB09" w14:textId="166CFEDC" w:rsidR="00585EB7" w:rsidRPr="00585EB7" w:rsidRDefault="009066EB" w:rsidP="000A1BD2">
      <w:pPr>
        <w:pStyle w:val="a3"/>
        <w:numPr>
          <w:ilvl w:val="0"/>
          <w:numId w:val="16"/>
        </w:numPr>
        <w:spacing w:line="360" w:lineRule="auto"/>
        <w:jc w:val="both"/>
        <w:rPr>
          <w:rFonts w:ascii="Garamond" w:hAnsi="Garamond"/>
          <w:sz w:val="24"/>
          <w:szCs w:val="24"/>
        </w:rPr>
      </w:pPr>
      <w:r w:rsidRPr="00585EB7">
        <w:rPr>
          <w:rFonts w:ascii="Garamond" w:hAnsi="Garamond"/>
          <w:sz w:val="24"/>
          <w:szCs w:val="24"/>
        </w:rPr>
        <w:t xml:space="preserve">Accuracy: demonstrate a high degree of accuracy when identifying and categorizing </w:t>
      </w:r>
      <w:r w:rsidR="00F517C6" w:rsidRPr="00F517C6">
        <w:rPr>
          <w:rFonts w:ascii="Garamond" w:hAnsi="Garamond"/>
          <w:sz w:val="24"/>
          <w:szCs w:val="24"/>
        </w:rPr>
        <w:t>many kinds of traffic signs, including regulatory and warning signals</w:t>
      </w:r>
    </w:p>
    <w:p w14:paraId="45656EA8" w14:textId="7AD7717C" w:rsidR="00585EB7" w:rsidRPr="00585EB7" w:rsidRDefault="009066EB" w:rsidP="000A1BD2">
      <w:pPr>
        <w:pStyle w:val="a3"/>
        <w:numPr>
          <w:ilvl w:val="0"/>
          <w:numId w:val="16"/>
        </w:numPr>
        <w:spacing w:line="360" w:lineRule="auto"/>
        <w:jc w:val="both"/>
        <w:rPr>
          <w:rFonts w:ascii="Garamond" w:hAnsi="Garamond"/>
          <w:sz w:val="24"/>
          <w:szCs w:val="24"/>
        </w:rPr>
      </w:pPr>
      <w:r w:rsidRPr="00585EB7">
        <w:rPr>
          <w:rFonts w:ascii="Garamond" w:hAnsi="Garamond"/>
          <w:sz w:val="24"/>
          <w:szCs w:val="24"/>
        </w:rPr>
        <w:t xml:space="preserve">Provide </w:t>
      </w:r>
      <w:r w:rsidR="00F517C6" w:rsidRPr="00585EB7">
        <w:rPr>
          <w:rFonts w:ascii="Garamond" w:hAnsi="Garamond"/>
          <w:sz w:val="24"/>
          <w:szCs w:val="24"/>
        </w:rPr>
        <w:t>drivers relevant</w:t>
      </w:r>
      <w:r w:rsidRPr="00585EB7">
        <w:rPr>
          <w:rFonts w:ascii="Garamond" w:hAnsi="Garamond"/>
          <w:sz w:val="24"/>
          <w:szCs w:val="24"/>
        </w:rPr>
        <w:t xml:space="preserve"> data. </w:t>
      </w:r>
    </w:p>
    <w:p w14:paraId="5F52FC92" w14:textId="77777777" w:rsidR="009066EB" w:rsidRPr="00585EB7" w:rsidRDefault="009066EB" w:rsidP="000A1BD2">
      <w:pPr>
        <w:pStyle w:val="a3"/>
        <w:numPr>
          <w:ilvl w:val="0"/>
          <w:numId w:val="16"/>
        </w:numPr>
        <w:spacing w:line="360" w:lineRule="auto"/>
        <w:jc w:val="both"/>
        <w:rPr>
          <w:rFonts w:ascii="Garamond" w:hAnsi="Garamond"/>
          <w:sz w:val="24"/>
          <w:szCs w:val="24"/>
        </w:rPr>
      </w:pPr>
      <w:r w:rsidRPr="00585EB7">
        <w:rPr>
          <w:rFonts w:ascii="Garamond" w:hAnsi="Garamond"/>
          <w:sz w:val="24"/>
          <w:szCs w:val="24"/>
        </w:rPr>
        <w:t>Promoting the recognition of traffic laws in real-time.</w:t>
      </w:r>
    </w:p>
    <w:p w14:paraId="0DB04934" w14:textId="77777777" w:rsidR="009066EB" w:rsidRDefault="009066EB" w:rsidP="009066EB">
      <w:pPr>
        <w:pStyle w:val="3"/>
        <w:numPr>
          <w:ilvl w:val="2"/>
          <w:numId w:val="15"/>
        </w:numPr>
      </w:pPr>
      <w:bookmarkStart w:id="184" w:name="_Toc154748302"/>
      <w:r>
        <w:t>Project Questions</w:t>
      </w:r>
      <w:bookmarkEnd w:id="184"/>
    </w:p>
    <w:p w14:paraId="277A7ACF" w14:textId="2F887368" w:rsidR="00F517C6" w:rsidRPr="00F517C6" w:rsidRDefault="00243C8B" w:rsidP="00F517C6">
      <w:r w:rsidRPr="00243C8B">
        <w:t>During the creation and implementation of a Traffic Sign Recognizer (TSR) system project, a number of key questions and considerations usually come up. These inquiries include a wide range of project topics, such as practical, technological, and user-focused issues. A TSR system project may have the following important project questions</w:t>
      </w:r>
      <w:r>
        <w:t>:</w:t>
      </w:r>
    </w:p>
    <w:p w14:paraId="5AF62325" w14:textId="77777777" w:rsidR="00585EB7" w:rsidRPr="00585EB7" w:rsidRDefault="00585EB7" w:rsidP="000A1BD2">
      <w:pPr>
        <w:pStyle w:val="a3"/>
        <w:numPr>
          <w:ilvl w:val="0"/>
          <w:numId w:val="17"/>
        </w:numPr>
        <w:spacing w:line="360" w:lineRule="auto"/>
        <w:ind w:left="1080" w:hanging="720"/>
        <w:jc w:val="both"/>
        <w:rPr>
          <w:rFonts w:ascii="Garamond" w:hAnsi="Garamond"/>
          <w:sz w:val="24"/>
          <w:szCs w:val="24"/>
        </w:rPr>
      </w:pPr>
      <w:r w:rsidRPr="00585EB7">
        <w:rPr>
          <w:rFonts w:ascii="Garamond" w:hAnsi="Garamond"/>
          <w:sz w:val="24"/>
          <w:szCs w:val="24"/>
        </w:rPr>
        <w:t xml:space="preserve">What are the specific requirements for traffic sign recognition? </w:t>
      </w:r>
    </w:p>
    <w:p w14:paraId="2FAF1C48" w14:textId="77777777" w:rsidR="00585EB7" w:rsidRPr="00585EB7" w:rsidRDefault="00585EB7" w:rsidP="000A1BD2">
      <w:pPr>
        <w:pStyle w:val="a3"/>
        <w:numPr>
          <w:ilvl w:val="0"/>
          <w:numId w:val="17"/>
        </w:numPr>
        <w:spacing w:line="360" w:lineRule="auto"/>
        <w:ind w:left="1080" w:hanging="720"/>
        <w:jc w:val="both"/>
        <w:rPr>
          <w:rFonts w:ascii="Garamond" w:hAnsi="Garamond"/>
          <w:sz w:val="24"/>
          <w:szCs w:val="24"/>
        </w:rPr>
      </w:pPr>
      <w:r w:rsidRPr="00585EB7">
        <w:rPr>
          <w:rFonts w:ascii="Garamond" w:hAnsi="Garamond"/>
          <w:sz w:val="24"/>
          <w:szCs w:val="24"/>
        </w:rPr>
        <w:t xml:space="preserve">What is the most suitable approach for image processing and computer vision? </w:t>
      </w:r>
    </w:p>
    <w:p w14:paraId="6BDCC7D3" w14:textId="77777777" w:rsidR="00585EB7" w:rsidRPr="00585EB7" w:rsidRDefault="00585EB7" w:rsidP="000A1BD2">
      <w:pPr>
        <w:pStyle w:val="a3"/>
        <w:numPr>
          <w:ilvl w:val="0"/>
          <w:numId w:val="17"/>
        </w:numPr>
        <w:spacing w:line="360" w:lineRule="auto"/>
        <w:ind w:left="1080" w:hanging="720"/>
        <w:jc w:val="both"/>
        <w:rPr>
          <w:rFonts w:ascii="Garamond" w:hAnsi="Garamond"/>
          <w:sz w:val="24"/>
          <w:szCs w:val="24"/>
        </w:rPr>
      </w:pPr>
      <w:r w:rsidRPr="00585EB7">
        <w:rPr>
          <w:rFonts w:ascii="Garamond" w:hAnsi="Garamond"/>
          <w:sz w:val="24"/>
          <w:szCs w:val="24"/>
        </w:rPr>
        <w:t>How can the system be trained and validated with diverse and representative datasets?</w:t>
      </w:r>
    </w:p>
    <w:p w14:paraId="0FEAE969" w14:textId="77777777" w:rsidR="009066EB" w:rsidRDefault="009066EB" w:rsidP="009066EB">
      <w:pPr>
        <w:pStyle w:val="3"/>
        <w:numPr>
          <w:ilvl w:val="2"/>
          <w:numId w:val="15"/>
        </w:numPr>
      </w:pPr>
      <w:bookmarkStart w:id="185" w:name="_Toc154748303"/>
      <w:r>
        <w:t>Scope of the Project</w:t>
      </w:r>
      <w:bookmarkEnd w:id="185"/>
    </w:p>
    <w:p w14:paraId="3FF8D93B" w14:textId="77777777" w:rsidR="00553515" w:rsidRPr="00553515" w:rsidRDefault="00553515" w:rsidP="00553515">
      <w:r w:rsidRPr="00553515">
        <w:t>A broad range of practical, technological, and user-focused goals are included in the scope of the Traffic Sign Recognition (TSR) system project. The project scope outlines the parameters and goals of the TSR system as well as the features, capabilities, and deliverables that will be part of the work, including:</w:t>
      </w:r>
    </w:p>
    <w:p w14:paraId="4606B7B6" w14:textId="77777777" w:rsidR="00243C8B" w:rsidRPr="00243C8B" w:rsidRDefault="00243C8B" w:rsidP="00243C8B"/>
    <w:p w14:paraId="6FAE3D59" w14:textId="62851692" w:rsidR="00585EB7" w:rsidRDefault="00585EB7" w:rsidP="00585EB7">
      <w:pPr>
        <w:spacing w:after="200"/>
        <w:ind w:left="1080" w:hanging="720"/>
      </w:pPr>
      <w:r>
        <w:t>1.</w:t>
      </w:r>
      <w:r>
        <w:tab/>
      </w:r>
      <w:r w:rsidR="007233C3" w:rsidRPr="007233C3">
        <w:t>Identification and detection of traffic signs: The main goal of the project is to create a system that can reliably identify and detect various kinds of traffic indicators, such as warning, regulation, and informational signs.</w:t>
      </w:r>
    </w:p>
    <w:p w14:paraId="0A746D8E" w14:textId="7CFFCC89" w:rsidR="00585EB7" w:rsidRDefault="00585EB7" w:rsidP="007233C3">
      <w:pPr>
        <w:spacing w:after="200"/>
        <w:ind w:left="1080" w:hanging="720"/>
      </w:pPr>
      <w:r>
        <w:lastRenderedPageBreak/>
        <w:t>2.</w:t>
      </w:r>
      <w:r>
        <w:tab/>
      </w:r>
      <w:r w:rsidR="00D452D3" w:rsidRPr="00D452D3">
        <w:t>. Image analysis: Using image processing methods to examine visual information obtained by the car's installed cameras is part of the scope.</w:t>
      </w:r>
    </w:p>
    <w:p w14:paraId="6A475F18" w14:textId="77777777" w:rsidR="007233C3" w:rsidRDefault="007233C3" w:rsidP="00585EB7">
      <w:pPr>
        <w:spacing w:after="200"/>
        <w:ind w:left="1080" w:hanging="720"/>
      </w:pPr>
    </w:p>
    <w:p w14:paraId="69982E0D" w14:textId="77777777" w:rsidR="007233C3" w:rsidRPr="00585EB7" w:rsidRDefault="007233C3" w:rsidP="00585EB7">
      <w:pPr>
        <w:spacing w:after="200"/>
        <w:ind w:left="1080" w:hanging="720"/>
      </w:pPr>
    </w:p>
    <w:p w14:paraId="2F9B9B8E" w14:textId="77777777" w:rsidR="009066EB" w:rsidRDefault="009066EB" w:rsidP="009066EB">
      <w:pPr>
        <w:pStyle w:val="3"/>
        <w:numPr>
          <w:ilvl w:val="2"/>
          <w:numId w:val="15"/>
        </w:numPr>
      </w:pPr>
      <w:bookmarkStart w:id="186" w:name="_Toc154748304"/>
      <w:r>
        <w:t>Project Contributions</w:t>
      </w:r>
      <w:bookmarkEnd w:id="186"/>
    </w:p>
    <w:p w14:paraId="6EBCFA80" w14:textId="74B654DB" w:rsidR="000A1BD2" w:rsidRDefault="00870F8B" w:rsidP="000A1BD2">
      <w:r w:rsidRPr="00870F8B">
        <w:t>The project makes a significant contribution to safer communities in a number of ways, including technological innovation, increased traffic protection, enhanced user experience, and societal benefits. Contributions to the project are as follows:</w:t>
      </w:r>
    </w:p>
    <w:p w14:paraId="62E2F443" w14:textId="616CFC85" w:rsidR="000A1BD2" w:rsidRDefault="00665860" w:rsidP="00870F8B">
      <w:pPr>
        <w:spacing w:after="200"/>
        <w:ind w:left="1080" w:hanging="720"/>
      </w:pPr>
      <w:r>
        <w:t xml:space="preserve">     </w:t>
      </w:r>
      <w:r w:rsidR="000A1BD2">
        <w:t>1.</w:t>
      </w:r>
      <w:r w:rsidR="000A1BD2">
        <w:tab/>
      </w:r>
      <w:r w:rsidR="00C73834" w:rsidRPr="00C73834">
        <w:t xml:space="preserve">Right </w:t>
      </w:r>
      <w:r w:rsidR="006F6616" w:rsidRPr="00C73834">
        <w:t>Now,</w:t>
      </w:r>
      <w:r w:rsidR="00C73834" w:rsidRPr="00C73834">
        <w:t xml:space="preserve"> Traffic Sign Detection and Live Detection While Driving: This feature makes use of the car's vision system to recognize and analyses traffic signals while it is moving. [6]</w:t>
      </w:r>
    </w:p>
    <w:p w14:paraId="37C1A09B" w14:textId="672B2900" w:rsidR="000A1BD2" w:rsidRDefault="00665860" w:rsidP="00C73834">
      <w:pPr>
        <w:spacing w:after="200"/>
        <w:ind w:left="1080" w:hanging="720"/>
      </w:pPr>
      <w:r>
        <w:t xml:space="preserve">    </w:t>
      </w:r>
      <w:r w:rsidR="000A1BD2">
        <w:t>2.</w:t>
      </w:r>
      <w:r w:rsidR="000A1BD2">
        <w:tab/>
      </w:r>
      <w:r w:rsidR="00636F30" w:rsidRPr="00636F30">
        <w:t>The Data Collection and Utilization: Phase of Data Collection and Training: In this phase, a great deal of traffic signal data is gathered, and the system is rigorously trained to identify signals with a high degree of precision. [6]</w:t>
      </w:r>
    </w:p>
    <w:p w14:paraId="1A0F80A7" w14:textId="6A11209A" w:rsidR="00E86D06" w:rsidRPr="00E86D06" w:rsidRDefault="000A1BD2" w:rsidP="00480A41">
      <w:pPr>
        <w:ind w:left="720"/>
      </w:pPr>
      <w:r>
        <w:t>3.</w:t>
      </w:r>
      <w:r>
        <w:tab/>
      </w:r>
      <w:r w:rsidR="00E86D06" w:rsidRPr="00E86D06">
        <w:t xml:space="preserve"> Better Protection Procedures: Increasing Traffic Safety The project's primary goal is to significantly raise road safety by enabling accurate and dependable traffic signal recognition, which will make streets safer for both vehicles and humans. [6].</w:t>
      </w:r>
    </w:p>
    <w:p w14:paraId="1A3B343A" w14:textId="5FC75365" w:rsidR="000A1BD2" w:rsidRPr="000A1BD2" w:rsidRDefault="000A1BD2" w:rsidP="00480A41">
      <w:pPr>
        <w:spacing w:after="200"/>
        <w:ind w:left="1800" w:hanging="720"/>
      </w:pPr>
    </w:p>
    <w:p w14:paraId="6C4F4758" w14:textId="77777777" w:rsidR="009066EB" w:rsidRDefault="009066EB" w:rsidP="009066EB">
      <w:pPr>
        <w:pStyle w:val="4"/>
        <w:spacing w:line="360" w:lineRule="auto"/>
        <w:ind w:left="450"/>
        <w:rPr>
          <w:i w:val="0"/>
        </w:rPr>
      </w:pPr>
      <w:r w:rsidRPr="00D10157">
        <w:rPr>
          <w:i w:val="0"/>
        </w:rPr>
        <w:t>Technological Input</w:t>
      </w:r>
    </w:p>
    <w:p w14:paraId="60B1408B" w14:textId="4CED2CD5" w:rsidR="000A1BD2" w:rsidRDefault="000A1BD2" w:rsidP="00EE47BD">
      <w:pPr>
        <w:spacing w:after="200"/>
        <w:ind w:left="1080" w:hanging="720"/>
      </w:pPr>
      <w:r>
        <w:t>1.</w:t>
      </w:r>
      <w:r>
        <w:tab/>
      </w:r>
      <w:r w:rsidR="00765E93" w:rsidRPr="00765E93">
        <w:t xml:space="preserve">Benchmark Development and Enhance: Creating and refining benchmark datasets is an important development in the field of traffic sign recognition. The creation of benchmarks, such the Tsinghua-Tencent 100K Benchmark, is one noteworthy advancement in specific. [5,22] The meticulous selection of a huge dataset more in terms of quantity and quality of photos than its predecessors </w:t>
      </w:r>
      <w:r w:rsidR="006F6616" w:rsidRPr="00765E93">
        <w:t>set</w:t>
      </w:r>
      <w:r w:rsidR="00765E93" w:rsidRPr="00765E93">
        <w:t xml:space="preserve"> this benchmark apart. [5,22] It features a large array of realistic settings that are depicted in the real world, including numerous roadway situations that tell lighting conditions, weather, and occlusion scenarios. [5,22] Since it is able to replicate the intricacies of actual road environments, this benchmark is superior due to the fact that it provides traffic sign detection algorithms with a more challenging and accurate information for learning on. [5,22] By accounting for a variety of environmental factors, it enables the development and testing </w:t>
      </w:r>
      <w:r w:rsidR="00EE47BD" w:rsidRPr="00EE47BD">
        <w:lastRenderedPageBreak/>
        <w:t>of algorithms that are more robust and adjustable to current conditions. [5,22] This improves system dependability and detection accuracy significantly. [5,22] Furthermore, it remains imperative to maintain benchmarks like as the Tsinghua-Tencent 100K Benchmark, which are always improving. [5,22] The dataset is updated, refined, and added to on a regular basis to keep it current with changing road conditions and reflective of the most recent difficulties with traffic sign detection. This ongoing improvement is essential to the field's innovation and the creation of more dependable and effective traffic sign detection systems. [5,22]</w:t>
      </w:r>
    </w:p>
    <w:p w14:paraId="0B060318" w14:textId="20A75E8A" w:rsidR="000A1BD2" w:rsidRPr="000A1BD2" w:rsidRDefault="000A1BD2" w:rsidP="000A1BD2">
      <w:pPr>
        <w:spacing w:after="200"/>
        <w:ind w:left="1080" w:hanging="720"/>
      </w:pPr>
      <w:r>
        <w:t>2.</w:t>
      </w:r>
      <w:r>
        <w:tab/>
        <w:t xml:space="preserve">Specific CNN Models: </w:t>
      </w:r>
      <w:r w:rsidR="00EE47BD">
        <w:t>Customized</w:t>
      </w:r>
      <w:r>
        <w:t xml:space="preserve"> CNN Models: Convolutional Neural Networks (CNNs) with a strong performance in handling real-world scenarios have been trained for traffic sign identification and classification tasks. [6]</w:t>
      </w:r>
    </w:p>
    <w:p w14:paraId="00B16718" w14:textId="77777777" w:rsidR="009066EB" w:rsidRDefault="009066EB" w:rsidP="009066EB">
      <w:pPr>
        <w:pStyle w:val="3"/>
        <w:numPr>
          <w:ilvl w:val="2"/>
          <w:numId w:val="15"/>
        </w:numPr>
      </w:pPr>
      <w:bookmarkStart w:id="187" w:name="_Toc154748305"/>
      <w:r>
        <w:t>Limitation</w:t>
      </w:r>
      <w:bookmarkEnd w:id="187"/>
    </w:p>
    <w:tbl>
      <w:tblPr>
        <w:tblStyle w:val="a4"/>
        <w:tblW w:w="7488" w:type="dxa"/>
        <w:jc w:val="center"/>
        <w:tblLook w:val="04A0" w:firstRow="1" w:lastRow="0" w:firstColumn="1" w:lastColumn="0" w:noHBand="0" w:noVBand="1"/>
      </w:tblPr>
      <w:tblGrid>
        <w:gridCol w:w="3744"/>
        <w:gridCol w:w="3744"/>
      </w:tblGrid>
      <w:tr w:rsidR="000A1BD2" w:rsidRPr="000A1BD2" w14:paraId="34D991A0" w14:textId="77777777" w:rsidTr="00BA23FA">
        <w:trPr>
          <w:trHeight w:val="288"/>
          <w:jc w:val="center"/>
        </w:trPr>
        <w:tc>
          <w:tcPr>
            <w:tcW w:w="3744" w:type="dxa"/>
            <w:vAlign w:val="center"/>
          </w:tcPr>
          <w:p w14:paraId="30CCC01D" w14:textId="77777777" w:rsidR="000A1BD2" w:rsidRPr="000A1BD2" w:rsidRDefault="000A1BD2" w:rsidP="000A1BD2">
            <w:pPr>
              <w:spacing w:line="360" w:lineRule="auto"/>
              <w:rPr>
                <w:b/>
                <w:lang w:val="en-GB"/>
              </w:rPr>
            </w:pPr>
            <w:r w:rsidRPr="000A1BD2">
              <w:rPr>
                <w:b/>
              </w:rPr>
              <w:t>Limits on Other Projects</w:t>
            </w:r>
          </w:p>
        </w:tc>
        <w:tc>
          <w:tcPr>
            <w:tcW w:w="3744" w:type="dxa"/>
            <w:vAlign w:val="center"/>
          </w:tcPr>
          <w:p w14:paraId="39F2DB73" w14:textId="77777777" w:rsidR="000A1BD2" w:rsidRPr="000A1BD2" w:rsidRDefault="000A1BD2" w:rsidP="000A1BD2">
            <w:pPr>
              <w:spacing w:line="360" w:lineRule="auto"/>
              <w:rPr>
                <w:b/>
                <w:lang w:val="en-GB"/>
              </w:rPr>
            </w:pPr>
            <w:r w:rsidRPr="000A1BD2">
              <w:rPr>
                <w:b/>
              </w:rPr>
              <w:t>Solutions Given by the Project</w:t>
            </w:r>
          </w:p>
        </w:tc>
      </w:tr>
      <w:tr w:rsidR="000A1BD2" w:rsidRPr="000A1BD2" w14:paraId="3B6029C0" w14:textId="77777777" w:rsidTr="00BA23FA">
        <w:trPr>
          <w:trHeight w:val="288"/>
          <w:jc w:val="center"/>
        </w:trPr>
        <w:tc>
          <w:tcPr>
            <w:tcW w:w="3744" w:type="dxa"/>
            <w:vAlign w:val="center"/>
          </w:tcPr>
          <w:p w14:paraId="19B463E5" w14:textId="77777777" w:rsidR="000A1BD2" w:rsidRPr="000A1BD2" w:rsidRDefault="000A1BD2" w:rsidP="000A1BD2">
            <w:pPr>
              <w:spacing w:line="360" w:lineRule="auto"/>
              <w:rPr>
                <w:b/>
                <w:bCs/>
              </w:rPr>
            </w:pPr>
            <w:r w:rsidRPr="000A1BD2">
              <w:rPr>
                <w:b/>
                <w:bCs/>
              </w:rPr>
              <w:t>Short Dataset:</w:t>
            </w:r>
          </w:p>
          <w:p w14:paraId="38690795" w14:textId="77777777" w:rsidR="000A1BD2" w:rsidRPr="000A1BD2" w:rsidRDefault="000A1BD2" w:rsidP="000A1BD2">
            <w:pPr>
              <w:spacing w:line="360" w:lineRule="auto"/>
              <w:rPr>
                <w:lang w:val="en-GB"/>
              </w:rPr>
            </w:pPr>
            <w:r w:rsidRPr="000A1BD2">
              <w:t>A lot of current projects have insufficient datasets, which limits the variety of traffic sign photos that can be utilized for training and lowers accuracy and generalization power.[7]</w:t>
            </w:r>
          </w:p>
        </w:tc>
        <w:tc>
          <w:tcPr>
            <w:tcW w:w="3744" w:type="dxa"/>
            <w:vAlign w:val="center"/>
          </w:tcPr>
          <w:p w14:paraId="3054AC3B" w14:textId="77777777" w:rsidR="000A1BD2" w:rsidRPr="000A1BD2" w:rsidRDefault="000A1BD2" w:rsidP="000A1BD2">
            <w:pPr>
              <w:spacing w:line="360" w:lineRule="auto"/>
              <w:rPr>
                <w:lang w:val="en-GB"/>
              </w:rPr>
            </w:pPr>
            <w:r w:rsidRPr="000A1BD2">
              <w:t>In order to provide reliable model training and higher performance across a variety of scenarios, the project aims to generate a large dataset including a wide range of real-world traffic signals under varying settings (different lighting, weather, occlusion).</w:t>
            </w:r>
          </w:p>
        </w:tc>
      </w:tr>
      <w:tr w:rsidR="000A1BD2" w:rsidRPr="000A1BD2" w14:paraId="7048E480" w14:textId="77777777" w:rsidTr="00BA23FA">
        <w:trPr>
          <w:trHeight w:val="288"/>
          <w:jc w:val="center"/>
        </w:trPr>
        <w:tc>
          <w:tcPr>
            <w:tcW w:w="3744" w:type="dxa"/>
            <w:vAlign w:val="center"/>
          </w:tcPr>
          <w:p w14:paraId="732E8E2D" w14:textId="77777777" w:rsidR="000A1BD2" w:rsidRPr="000A1BD2" w:rsidRDefault="000A1BD2" w:rsidP="000A1BD2">
            <w:pPr>
              <w:spacing w:line="360" w:lineRule="auto"/>
              <w:rPr>
                <w:b/>
                <w:bCs/>
              </w:rPr>
            </w:pPr>
            <w:r w:rsidRPr="000A1BD2">
              <w:rPr>
                <w:b/>
                <w:bCs/>
              </w:rPr>
              <w:t>Environmental Changes:</w:t>
            </w:r>
          </w:p>
          <w:p w14:paraId="5C1155F9" w14:textId="77777777" w:rsidR="000A1BD2" w:rsidRPr="000A1BD2" w:rsidRDefault="000A1BD2" w:rsidP="000A1BD2">
            <w:pPr>
              <w:spacing w:line="360" w:lineRule="auto"/>
              <w:rPr>
                <w:lang w:val="en-GB"/>
              </w:rPr>
            </w:pPr>
            <w:r w:rsidRPr="000A1BD2">
              <w:t>Different environmental variables, such as different lighting intensities, unfavorable weather, and occlusions, make it difficult to recognize signs effectively and reduce detection accuracy.[7]</w:t>
            </w:r>
          </w:p>
        </w:tc>
        <w:tc>
          <w:tcPr>
            <w:tcW w:w="3744" w:type="dxa"/>
            <w:vAlign w:val="center"/>
          </w:tcPr>
          <w:p w14:paraId="201C1471" w14:textId="77777777" w:rsidR="000A1BD2" w:rsidRPr="000A1BD2" w:rsidRDefault="000A1BD2" w:rsidP="000A1BD2">
            <w:pPr>
              <w:spacing w:line="360" w:lineRule="auto"/>
              <w:rPr>
                <w:lang w:val="en-GB"/>
              </w:rPr>
            </w:pPr>
            <w:r w:rsidRPr="000A1BD2">
              <w:t>The goal of the project is to improve the model's capacity to manage a variety of environmental circumstances and provide dependable detection in a range of scenarios by creating adaptive algorithms and utilizing cutting-edge training methodologies.</w:t>
            </w:r>
          </w:p>
        </w:tc>
      </w:tr>
      <w:tr w:rsidR="000A1BD2" w:rsidRPr="000A1BD2" w14:paraId="184886D8" w14:textId="77777777" w:rsidTr="00BA23FA">
        <w:trPr>
          <w:trHeight w:val="288"/>
          <w:jc w:val="center"/>
        </w:trPr>
        <w:tc>
          <w:tcPr>
            <w:tcW w:w="3744" w:type="dxa"/>
            <w:vAlign w:val="center"/>
          </w:tcPr>
          <w:p w14:paraId="3772FE35" w14:textId="77777777" w:rsidR="000A1BD2" w:rsidRPr="000A1BD2" w:rsidRDefault="000A1BD2" w:rsidP="000A1BD2">
            <w:pPr>
              <w:spacing w:line="360" w:lineRule="auto"/>
              <w:rPr>
                <w:b/>
                <w:bCs/>
              </w:rPr>
            </w:pPr>
            <w:r w:rsidRPr="000A1BD2">
              <w:rPr>
                <w:b/>
                <w:bCs/>
              </w:rPr>
              <w:t>Limited Sign Choices:</w:t>
            </w:r>
          </w:p>
          <w:p w14:paraId="518F0CE5" w14:textId="77777777" w:rsidR="000A1BD2" w:rsidRPr="000A1BD2" w:rsidRDefault="000A1BD2" w:rsidP="000A1BD2">
            <w:pPr>
              <w:spacing w:line="360" w:lineRule="auto"/>
              <w:rPr>
                <w:lang w:val="en-GB"/>
              </w:rPr>
            </w:pPr>
            <w:r w:rsidRPr="000A1BD2">
              <w:t xml:space="preserve">While some efforts concentrate on frequently seen signs, they frequently ignore less common or regionally specialized signs, which restricts the </w:t>
            </w:r>
            <w:r w:rsidRPr="000A1BD2">
              <w:lastRenderedPageBreak/>
              <w:t>system's application in a variety of geographic locations.[7]</w:t>
            </w:r>
          </w:p>
        </w:tc>
        <w:tc>
          <w:tcPr>
            <w:tcW w:w="3744" w:type="dxa"/>
            <w:vAlign w:val="center"/>
          </w:tcPr>
          <w:p w14:paraId="77EE9EA1" w14:textId="77777777" w:rsidR="000A1BD2" w:rsidRPr="000A1BD2" w:rsidRDefault="000A1BD2" w:rsidP="000A1BD2">
            <w:pPr>
              <w:spacing w:line="360" w:lineRule="auto"/>
              <w:rPr>
                <w:lang w:val="en-GB"/>
              </w:rPr>
            </w:pPr>
            <w:r w:rsidRPr="000A1BD2">
              <w:lastRenderedPageBreak/>
              <w:t xml:space="preserve">The project seeks to augment the system's versatility and usefulness across different locations by incorporating a complete collection of </w:t>
            </w:r>
            <w:r w:rsidRPr="000A1BD2">
              <w:lastRenderedPageBreak/>
              <w:t>less common signs, including regional variations.</w:t>
            </w:r>
          </w:p>
        </w:tc>
      </w:tr>
      <w:tr w:rsidR="000A1BD2" w:rsidRPr="000A1BD2" w14:paraId="78E97B24" w14:textId="77777777" w:rsidTr="00BA23FA">
        <w:trPr>
          <w:trHeight w:val="288"/>
          <w:jc w:val="center"/>
        </w:trPr>
        <w:tc>
          <w:tcPr>
            <w:tcW w:w="3744" w:type="dxa"/>
            <w:vAlign w:val="center"/>
          </w:tcPr>
          <w:p w14:paraId="3169C5CA" w14:textId="77777777" w:rsidR="000A1BD2" w:rsidRPr="000A1BD2" w:rsidRDefault="000A1BD2" w:rsidP="000A1BD2">
            <w:pPr>
              <w:spacing w:line="360" w:lineRule="auto"/>
            </w:pPr>
            <w:r w:rsidRPr="000A1BD2">
              <w:rPr>
                <w:b/>
                <w:bCs/>
              </w:rPr>
              <w:lastRenderedPageBreak/>
              <w:t>Single Sign Detection:</w:t>
            </w:r>
          </w:p>
          <w:p w14:paraId="41D5AE80" w14:textId="77777777" w:rsidR="000A1BD2" w:rsidRPr="000A1BD2" w:rsidRDefault="000A1BD2" w:rsidP="000A1BD2">
            <w:pPr>
              <w:spacing w:line="360" w:lineRule="auto"/>
              <w:rPr>
                <w:lang w:val="en-GB"/>
              </w:rPr>
            </w:pPr>
            <w:r w:rsidRPr="000A1BD2">
              <w:t>Certain systems can only identify a single sign at a time and are unable to identify numerous signs at once within a scene, which restricts the overall comprehension of the situation and the potential for safety precautions.[6]</w:t>
            </w:r>
          </w:p>
        </w:tc>
        <w:tc>
          <w:tcPr>
            <w:tcW w:w="3744" w:type="dxa"/>
            <w:vAlign w:val="center"/>
          </w:tcPr>
          <w:p w14:paraId="3D942F5B" w14:textId="77777777" w:rsidR="000A1BD2" w:rsidRPr="000A1BD2" w:rsidRDefault="000A1BD2" w:rsidP="000A1BD2">
            <w:pPr>
              <w:spacing w:line="360" w:lineRule="auto"/>
              <w:rPr>
                <w:lang w:val="en-GB"/>
              </w:rPr>
            </w:pPr>
            <w:r w:rsidRPr="000A1BD2">
              <w:t>The goal of the project is to create models that can identify several signals in a single shot, enhancing safety and general scene awareness.</w:t>
            </w:r>
          </w:p>
        </w:tc>
      </w:tr>
    </w:tbl>
    <w:p w14:paraId="3026000D" w14:textId="77777777" w:rsidR="000A1BD2" w:rsidRPr="000A1BD2" w:rsidRDefault="000A1BD2" w:rsidP="000A1BD2">
      <w:pPr>
        <w:jc w:val="center"/>
      </w:pPr>
      <w:r w:rsidRPr="000A1BD2">
        <w:rPr>
          <w:lang w:val="en-GB"/>
        </w:rPr>
        <w:t>Table 1.1: Limitation on Other Projects and Solutions Given by the Project.</w:t>
      </w:r>
    </w:p>
    <w:p w14:paraId="3CDCC2D2" w14:textId="77777777" w:rsidR="009066EB" w:rsidRDefault="009066EB" w:rsidP="009066EB">
      <w:pPr>
        <w:pStyle w:val="3"/>
        <w:numPr>
          <w:ilvl w:val="2"/>
          <w:numId w:val="15"/>
        </w:numPr>
      </w:pPr>
      <w:bookmarkStart w:id="188" w:name="_Toc154748306"/>
      <w:r>
        <w:t>Conclusion</w:t>
      </w:r>
      <w:bookmarkEnd w:id="188"/>
    </w:p>
    <w:p w14:paraId="7C2AD2CB" w14:textId="77777777" w:rsidR="000A1BD2" w:rsidRPr="000A1BD2" w:rsidRDefault="000A1BD2" w:rsidP="000A1BD2">
      <w:r w:rsidRPr="000A1BD2">
        <w:t>This project aims to solve a problem, which is traffic signal detection. Some pedestrians may not know what the signals in front of them mean, and some accidents may occur when the signals are neglected and not understood. This project addresses this problem by using computer version and machine learning techniques. It is also working to develop and improve road safety and manage traffic and transportation properly. It always seeks to provide an appropriate and practical solution for automatic detection of traffic sign.</w:t>
      </w:r>
    </w:p>
    <w:p w14:paraId="11E5B427" w14:textId="77777777" w:rsidR="00D13AAB" w:rsidRDefault="00D13AAB" w:rsidP="000A1BD2">
      <w:pPr>
        <w:rPr>
          <w:rFonts w:eastAsia="Calibri"/>
        </w:rPr>
      </w:pPr>
      <w:r>
        <w:rPr>
          <w:rFonts w:eastAsia="Calibri"/>
        </w:rPr>
        <w:br w:type="page"/>
      </w:r>
    </w:p>
    <w:p w14:paraId="343D0021" w14:textId="77777777" w:rsidR="00D13AAB" w:rsidRDefault="00D13AAB" w:rsidP="00D13AAB">
      <w:pPr>
        <w:pStyle w:val="1"/>
        <w:jc w:val="center"/>
      </w:pPr>
      <w:bookmarkStart w:id="189" w:name="_Toc154748307"/>
      <w:r w:rsidRPr="00D13AAB">
        <w:lastRenderedPageBreak/>
        <w:t>CHAPTER 2</w:t>
      </w:r>
      <w:bookmarkEnd w:id="189"/>
    </w:p>
    <w:p w14:paraId="233AC22A" w14:textId="77777777" w:rsidR="00D13AAB" w:rsidRPr="00D13AAB" w:rsidRDefault="00D13AAB" w:rsidP="00D13AAB">
      <w:pPr>
        <w:pStyle w:val="a3"/>
        <w:keepNext/>
        <w:keepLines/>
        <w:numPr>
          <w:ilvl w:val="0"/>
          <w:numId w:val="20"/>
        </w:numPr>
        <w:spacing w:after="0" w:line="360" w:lineRule="auto"/>
        <w:contextualSpacing w:val="0"/>
        <w:jc w:val="both"/>
        <w:outlineLvl w:val="1"/>
        <w:rPr>
          <w:rFonts w:asciiTheme="majorHAnsi" w:eastAsiaTheme="majorEastAsia" w:hAnsiTheme="majorHAnsi" w:cstheme="majorBidi"/>
          <w:vanish/>
          <w:color w:val="2E74B5" w:themeColor="accent1" w:themeShade="BF"/>
          <w:spacing w:val="-2"/>
          <w:sz w:val="26"/>
          <w:szCs w:val="26"/>
        </w:rPr>
      </w:pPr>
      <w:bookmarkStart w:id="190" w:name="_Toc154502981"/>
      <w:bookmarkStart w:id="191" w:name="_Toc154503369"/>
      <w:bookmarkStart w:id="192" w:name="_Toc154503448"/>
      <w:bookmarkStart w:id="193" w:name="_Toc154503528"/>
      <w:bookmarkStart w:id="194" w:name="_Toc154503606"/>
      <w:bookmarkStart w:id="195" w:name="_Toc154503891"/>
      <w:bookmarkStart w:id="196" w:name="_Toc154504968"/>
      <w:bookmarkStart w:id="197" w:name="_Toc154583209"/>
      <w:bookmarkStart w:id="198" w:name="_Toc154583292"/>
      <w:bookmarkStart w:id="199" w:name="_Toc154583356"/>
      <w:bookmarkStart w:id="200" w:name="_Toc154583420"/>
      <w:bookmarkStart w:id="201" w:name="_Toc154583484"/>
      <w:bookmarkStart w:id="202" w:name="_Toc154704076"/>
      <w:bookmarkStart w:id="203" w:name="_Toc154748226"/>
      <w:bookmarkStart w:id="204" w:name="_Toc154748308"/>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p>
    <w:p w14:paraId="2037865F" w14:textId="77777777" w:rsidR="00D13AAB" w:rsidRPr="00D13AAB" w:rsidRDefault="00D13AAB" w:rsidP="00D13AAB">
      <w:pPr>
        <w:pStyle w:val="a3"/>
        <w:keepNext/>
        <w:keepLines/>
        <w:numPr>
          <w:ilvl w:val="0"/>
          <w:numId w:val="20"/>
        </w:numPr>
        <w:spacing w:after="0" w:line="360" w:lineRule="auto"/>
        <w:contextualSpacing w:val="0"/>
        <w:jc w:val="both"/>
        <w:outlineLvl w:val="1"/>
        <w:rPr>
          <w:rFonts w:asciiTheme="majorHAnsi" w:eastAsiaTheme="majorEastAsia" w:hAnsiTheme="majorHAnsi" w:cstheme="majorBidi"/>
          <w:vanish/>
          <w:color w:val="2E74B5" w:themeColor="accent1" w:themeShade="BF"/>
          <w:spacing w:val="-2"/>
          <w:sz w:val="26"/>
          <w:szCs w:val="26"/>
        </w:rPr>
      </w:pPr>
      <w:bookmarkStart w:id="205" w:name="_Toc154502982"/>
      <w:bookmarkStart w:id="206" w:name="_Toc154503370"/>
      <w:bookmarkStart w:id="207" w:name="_Toc154503449"/>
      <w:bookmarkStart w:id="208" w:name="_Toc154503529"/>
      <w:bookmarkStart w:id="209" w:name="_Toc154503607"/>
      <w:bookmarkStart w:id="210" w:name="_Toc154503892"/>
      <w:bookmarkStart w:id="211" w:name="_Toc154504969"/>
      <w:bookmarkStart w:id="212" w:name="_Toc154583210"/>
      <w:bookmarkStart w:id="213" w:name="_Toc154583293"/>
      <w:bookmarkStart w:id="214" w:name="_Toc154583357"/>
      <w:bookmarkStart w:id="215" w:name="_Toc154583421"/>
      <w:bookmarkStart w:id="216" w:name="_Toc154583485"/>
      <w:bookmarkStart w:id="217" w:name="_Toc154704077"/>
      <w:bookmarkStart w:id="218" w:name="_Toc154748227"/>
      <w:bookmarkStart w:id="219" w:name="_Toc154748309"/>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p>
    <w:p w14:paraId="0D2ABE6F" w14:textId="77777777" w:rsidR="00D13AAB" w:rsidRDefault="00D13AAB" w:rsidP="00D13AAB">
      <w:pPr>
        <w:pStyle w:val="2"/>
        <w:numPr>
          <w:ilvl w:val="1"/>
          <w:numId w:val="20"/>
        </w:numPr>
      </w:pPr>
      <w:bookmarkStart w:id="220" w:name="_Toc154748310"/>
      <w:r>
        <w:t>LITERATURE REVIEW</w:t>
      </w:r>
      <w:bookmarkEnd w:id="220"/>
    </w:p>
    <w:p w14:paraId="3BD86C96" w14:textId="77777777" w:rsidR="00D13AAB" w:rsidRDefault="00D13AAB" w:rsidP="00D13AAB">
      <w:pPr>
        <w:pStyle w:val="3"/>
        <w:numPr>
          <w:ilvl w:val="2"/>
          <w:numId w:val="20"/>
        </w:numPr>
        <w:ind w:left="720"/>
      </w:pPr>
      <w:bookmarkStart w:id="221" w:name="_Toc154748311"/>
      <w:r w:rsidRPr="00FC7527">
        <w:t>Introduction</w:t>
      </w:r>
      <w:bookmarkEnd w:id="221"/>
    </w:p>
    <w:p w14:paraId="01513D6D" w14:textId="07FF112E" w:rsidR="00E941A2" w:rsidRPr="00E941A2" w:rsidRDefault="00202023" w:rsidP="00202023">
      <w:pPr>
        <w:ind w:left="446"/>
      </w:pPr>
      <w:r w:rsidRPr="00202023">
        <w:t>Road sign recognition plays a critical role in modern transportation systems such as the intelligent driver assistance system (IDAS). It is crucial for improving highway security, reducing crashes, and enhancing traffic management. The literature on traffic sign detection is examined in the following section, along with information on its background, significance, and variety of methods and models applied in this field.</w:t>
      </w:r>
    </w:p>
    <w:p w14:paraId="0B0AA158" w14:textId="77777777" w:rsidR="00120C0B" w:rsidRDefault="00120C0B" w:rsidP="00120C0B">
      <w:pPr>
        <w:pStyle w:val="4"/>
        <w:spacing w:line="360" w:lineRule="auto"/>
        <w:ind w:left="446"/>
        <w:rPr>
          <w:i w:val="0"/>
          <w:iCs w:val="0"/>
        </w:rPr>
      </w:pPr>
      <w:r w:rsidRPr="00120C0B">
        <w:rPr>
          <w:i w:val="0"/>
          <w:iCs w:val="0"/>
        </w:rPr>
        <w:t xml:space="preserve">The Evaluation of Traffic Sign Detection </w:t>
      </w:r>
    </w:p>
    <w:p w14:paraId="7A6E360C" w14:textId="77777777" w:rsidR="00C27B33" w:rsidRPr="00C27B33" w:rsidRDefault="00C27B33" w:rsidP="00C27B33">
      <w:pPr>
        <w:pStyle w:val="4"/>
        <w:ind w:left="446"/>
        <w:rPr>
          <w:rFonts w:ascii="Garamond" w:eastAsia="Times New Roman" w:hAnsi="Garamond" w:cs="Times New Roman"/>
          <w:i w:val="0"/>
          <w:iCs w:val="0"/>
          <w:color w:val="auto"/>
        </w:rPr>
      </w:pPr>
      <w:r w:rsidRPr="00C27B33">
        <w:rPr>
          <w:rFonts w:ascii="Garamond" w:eastAsia="Times New Roman" w:hAnsi="Garamond" w:cs="Times New Roman"/>
          <w:i w:val="0"/>
          <w:iCs w:val="0"/>
          <w:color w:val="auto"/>
        </w:rPr>
        <w:t>The beginnings of identifying traffic signs can be connected to the early phases of computer vision and image processing technology[8]. Through the years, this field has experienced considerable growth and transformation.[8] Traditionally, the cornerstone of classic computer vision techniques used for traffic sign detection was individual features and rule-driven approaches. Even though they were groundbreaking at the time, these early systems typically failed in practical settings because to weather variations, illumination shifts, and substantial deterioration. [8]</w:t>
      </w:r>
      <w:r w:rsidRPr="00C27B33">
        <w:rPr>
          <w:rFonts w:ascii="Garamond" w:eastAsia="Times New Roman" w:hAnsi="Garamond" w:cs="Times New Roman"/>
          <w:i w:val="0"/>
          <w:iCs w:val="0"/>
          <w:color w:val="auto"/>
        </w:rPr>
        <w:tab/>
      </w:r>
    </w:p>
    <w:p w14:paraId="711C7247" w14:textId="77777777" w:rsidR="00C27B33" w:rsidRPr="00C27B33" w:rsidRDefault="00C27B33" w:rsidP="00C27B33">
      <w:pPr>
        <w:pStyle w:val="4"/>
        <w:ind w:left="446"/>
        <w:rPr>
          <w:rFonts w:ascii="Garamond" w:eastAsia="Times New Roman" w:hAnsi="Garamond" w:cs="Times New Roman"/>
          <w:i w:val="0"/>
          <w:iCs w:val="0"/>
          <w:color w:val="auto"/>
        </w:rPr>
      </w:pPr>
      <w:r w:rsidRPr="00C27B33">
        <w:rPr>
          <w:rFonts w:ascii="Garamond" w:eastAsia="Times New Roman" w:hAnsi="Garamond" w:cs="Times New Roman"/>
          <w:i w:val="0"/>
          <w:iCs w:val="0"/>
          <w:color w:val="auto"/>
        </w:rPr>
        <w:t>As machine learning and deep learning advanced, there was a discernible shift towards data-driven methodologies[8]. The networks of neural networks were first used by scientists to address the difficult issue of traffic sign detection.[8] Deep learning architectures like Convolution Neural Networks (CNNs) started to take center stage.[8] Under the most challenging situations, such algorithms showed remarkable component comprehension and noteworthy accuracy in roadway sign detection[8]. Big data sets such as the German Traffic Sign Recognition Benchmark (GTSRB) have simplified developing these models easier [8].</w:t>
      </w:r>
    </w:p>
    <w:p w14:paraId="6B590633" w14:textId="77777777" w:rsidR="00C27B33" w:rsidRPr="00C27B33" w:rsidRDefault="00C27B33" w:rsidP="00C27B33">
      <w:pPr>
        <w:pStyle w:val="4"/>
        <w:ind w:left="446"/>
        <w:rPr>
          <w:rFonts w:ascii="Garamond" w:eastAsia="Times New Roman" w:hAnsi="Garamond" w:cs="Times New Roman"/>
          <w:i w:val="0"/>
          <w:iCs w:val="0"/>
          <w:color w:val="auto"/>
        </w:rPr>
      </w:pPr>
    </w:p>
    <w:p w14:paraId="514FCED5" w14:textId="77777777" w:rsidR="00C27B33" w:rsidRPr="00C27B33" w:rsidRDefault="00C27B33" w:rsidP="00C27B33">
      <w:pPr>
        <w:pStyle w:val="4"/>
        <w:ind w:left="446"/>
        <w:rPr>
          <w:rFonts w:ascii="Garamond" w:eastAsia="Times New Roman" w:hAnsi="Garamond" w:cs="Times New Roman"/>
          <w:i w:val="0"/>
          <w:iCs w:val="0"/>
          <w:color w:val="auto"/>
        </w:rPr>
      </w:pPr>
      <w:r w:rsidRPr="00C27B33">
        <w:rPr>
          <w:rFonts w:ascii="Garamond" w:eastAsia="Times New Roman" w:hAnsi="Garamond" w:cs="Times New Roman"/>
          <w:i w:val="0"/>
          <w:iCs w:val="0"/>
          <w:color w:val="auto"/>
        </w:rPr>
        <w:t>The use of algorithms for detecting objects greatly improved the speed and accuracy of traffic sign detection.[8] Recognizing several traffic signs in photographs and footage in context is rendered possible by the Sign Shot Multibook Detector (SSD) and You Only Look Once (YOLO) technologies.[8] The integration of detection of road signs software and advanced driver assistance systems (ADAS) in autonomous vehicles was made feasible by these technological advances. [8]</w:t>
      </w:r>
    </w:p>
    <w:p w14:paraId="63CC37DC" w14:textId="77777777" w:rsidR="00120C0B" w:rsidRDefault="00120C0B" w:rsidP="00120C0B">
      <w:pPr>
        <w:pStyle w:val="4"/>
        <w:spacing w:line="360" w:lineRule="auto"/>
        <w:ind w:left="446"/>
        <w:rPr>
          <w:i w:val="0"/>
          <w:iCs w:val="0"/>
        </w:rPr>
      </w:pPr>
      <w:r w:rsidRPr="00134CC9">
        <w:rPr>
          <w:i w:val="0"/>
          <w:iCs w:val="0"/>
        </w:rPr>
        <w:t>T</w:t>
      </w:r>
      <w:r>
        <w:rPr>
          <w:i w:val="0"/>
          <w:iCs w:val="0"/>
        </w:rPr>
        <w:t>he</w:t>
      </w:r>
      <w:r w:rsidRPr="00134CC9">
        <w:rPr>
          <w:i w:val="0"/>
          <w:iCs w:val="0"/>
        </w:rPr>
        <w:t xml:space="preserve"> S</w:t>
      </w:r>
      <w:r>
        <w:rPr>
          <w:i w:val="0"/>
          <w:iCs w:val="0"/>
        </w:rPr>
        <w:t xml:space="preserve">ignificance of Traffic Sign Detection </w:t>
      </w:r>
    </w:p>
    <w:p w14:paraId="2C87DAB3" w14:textId="5809457F" w:rsidR="00120C0B" w:rsidRDefault="00120C0B" w:rsidP="00120C0B">
      <w:pPr>
        <w:ind w:left="446"/>
      </w:pPr>
      <w:r>
        <w:t>It is impossible to overstate the significance of traffic sign detection. The main method</w:t>
      </w:r>
      <w:r w:rsidR="002D7986" w:rsidRPr="002D7986">
        <w:t xml:space="preserve">. Road signs are the primary means of </w:t>
      </w:r>
      <w:r w:rsidR="00912E77">
        <w:t>informing</w:t>
      </w:r>
      <w:r w:rsidR="00912E77" w:rsidRPr="002D7986">
        <w:t xml:space="preserve"> alert</w:t>
      </w:r>
      <w:r w:rsidR="002D7986" w:rsidRPr="002D7986">
        <w:t xml:space="preserve"> drivers </w:t>
      </w:r>
      <w:r>
        <w:t xml:space="preserve">of </w:t>
      </w:r>
      <w:r w:rsidR="00912E77">
        <w:t>important</w:t>
      </w:r>
      <w:r w:rsidR="00912E77" w:rsidRPr="002D7986">
        <w:t xml:space="preserve"> to</w:t>
      </w:r>
      <w:r w:rsidR="002D7986" w:rsidRPr="002D7986">
        <w:t xml:space="preserve"> critical information while they are driving</w:t>
      </w:r>
      <w:r>
        <w:t xml:space="preserve"> is through traffic signs.</w:t>
      </w:r>
      <w:ins w:id="222" w:author="Microsoft Word" w:date="2023-12-29T00:08:00Z">
        <w:r w:rsidR="002D7986" w:rsidRPr="002D7986">
          <w:t>.</w:t>
        </w:r>
      </w:ins>
      <w:r w:rsidR="002D7986" w:rsidRPr="002D7986">
        <w:t xml:space="preserve"> [9] They </w:t>
      </w:r>
      <w:r>
        <w:t>offer</w:t>
      </w:r>
      <w:r w:rsidR="002D7986" w:rsidRPr="002D7986">
        <w:t xml:space="preserve"> the </w:t>
      </w:r>
      <w:r>
        <w:t>guidelines, states</w:t>
      </w:r>
      <w:r w:rsidR="002D7986" w:rsidRPr="002D7986">
        <w:t xml:space="preserve">, and </w:t>
      </w:r>
      <w:r>
        <w:t>rules that are required</w:t>
      </w:r>
      <w:r w:rsidR="002D7986" w:rsidRPr="002D7986">
        <w:t xml:space="preserve"> for </w:t>
      </w:r>
      <w:r>
        <w:t>safe</w:t>
      </w:r>
      <w:r w:rsidR="002D7986" w:rsidRPr="002D7986">
        <w:t xml:space="preserve"> and </w:t>
      </w:r>
      <w:r>
        <w:t>effective transportation. [9] Traffic management systems depend on the accurate and quick recognition of these warning signs.[9]</w:t>
      </w:r>
    </w:p>
    <w:p w14:paraId="72DDCE74" w14:textId="77777777" w:rsidR="00120C0B" w:rsidRDefault="00120C0B" w:rsidP="00120C0B">
      <w:pPr>
        <w:ind w:left="446"/>
      </w:pPr>
    </w:p>
    <w:p w14:paraId="424638A5" w14:textId="77777777" w:rsidR="00120C0B" w:rsidRDefault="00120C0B" w:rsidP="00120C0B">
      <w:pPr>
        <w:ind w:left="446"/>
      </w:pPr>
      <w:r>
        <w:t xml:space="preserve">Traffic sign detection can improve driver awareness and reactivity in urban settings with high rush hour traffic and complicated crossing. It helps the drivers to follow traffic laws by making </w:t>
      </w:r>
      <w:r>
        <w:lastRenderedPageBreak/>
        <w:t>it easier for them to see stop signs, yield signs, speed restrictions, and other legal signs. [9] For example, a car’s braking system may activate automatically upon detecting a stop sign, reducing collisions at intersections. [9]</w:t>
      </w:r>
    </w:p>
    <w:p w14:paraId="1AF7D933" w14:textId="77777777" w:rsidR="00120C0B" w:rsidRDefault="00120C0B" w:rsidP="00120C0B">
      <w:pPr>
        <w:ind w:left="446"/>
      </w:pPr>
      <w:r>
        <w:t>Traffic sign detection is equally useful in highway conditions. It helps cars follow diversion directions, navigate around building areas, and maintain a safe speed. It can also give drivers information about local services like restaurants, petrol stations, and rest spots. [9]</w:t>
      </w:r>
    </w:p>
    <w:p w14:paraId="31544967" w14:textId="77777777" w:rsidR="00120C0B" w:rsidRDefault="00120C0B" w:rsidP="00120C0B">
      <w:pPr>
        <w:ind w:left="446"/>
      </w:pPr>
    </w:p>
    <w:p w14:paraId="0990C006" w14:textId="77777777" w:rsidR="00120C0B" w:rsidRPr="00134CC9" w:rsidRDefault="00120C0B" w:rsidP="00120C0B">
      <w:pPr>
        <w:ind w:left="446"/>
      </w:pPr>
      <w:r>
        <w:t>Traffic sign detection affects smart city projects in addition to road safety. [9] It could be helpful in gathering traffic data, which can assist cities keep an eye on and improve traffic flow.[9] Additionally, it advances the development of autonomous cars by providing them with the data needed to operate on their own road systems. [9]</w:t>
      </w:r>
    </w:p>
    <w:p w14:paraId="11236439" w14:textId="77777777" w:rsidR="00120C0B" w:rsidRPr="00120C0B" w:rsidRDefault="00120C0B" w:rsidP="00120C0B"/>
    <w:p w14:paraId="15C8A179" w14:textId="77777777" w:rsidR="00D13AAB" w:rsidRDefault="00D13AAB" w:rsidP="00134CC9">
      <w:pPr>
        <w:pStyle w:val="3"/>
        <w:numPr>
          <w:ilvl w:val="2"/>
          <w:numId w:val="20"/>
        </w:numPr>
        <w:ind w:left="720"/>
      </w:pPr>
      <w:bookmarkStart w:id="223" w:name="_Toc154748312"/>
      <w:r>
        <w:t>Literature Review 1</w:t>
      </w:r>
      <w:bookmarkEnd w:id="223"/>
    </w:p>
    <w:p w14:paraId="4CE74C5D" w14:textId="77777777" w:rsidR="00120C0B" w:rsidRDefault="00120C0B" w:rsidP="00120C0B">
      <w:r>
        <w:t>For a traffic sign detection project, a literature study entails a thorough examination of previous studies and publications on the subject of technologically aided traffic sign detection, usually within the fields of computer vision and image processing. This is what it comprises:</w:t>
      </w:r>
    </w:p>
    <w:p w14:paraId="60696878" w14:textId="77777777" w:rsidR="00120C0B" w:rsidRDefault="00120C0B" w:rsidP="00120C0B">
      <w:pPr>
        <w:spacing w:after="200"/>
        <w:ind w:left="1080" w:hanging="720"/>
      </w:pPr>
    </w:p>
    <w:p w14:paraId="46D9B7E2" w14:textId="77777777" w:rsidR="00120C0B" w:rsidRDefault="00120C0B" w:rsidP="00120C0B">
      <w:pPr>
        <w:spacing w:after="200"/>
        <w:ind w:left="1080" w:hanging="720"/>
      </w:pPr>
      <w:r>
        <w:t>1.</w:t>
      </w:r>
      <w:r>
        <w:tab/>
        <w:t>Review of Related Research: Locate and gather scholarly works, technical reports, and articles that discuss the use of cameras, image processing methods, and machine learning for traffic sign detection.</w:t>
      </w:r>
    </w:p>
    <w:p w14:paraId="29702F59" w14:textId="77777777" w:rsidR="00120C0B" w:rsidRDefault="00120C0B" w:rsidP="00120C0B">
      <w:pPr>
        <w:spacing w:after="200"/>
        <w:ind w:left="1080" w:hanging="720"/>
      </w:pPr>
      <w:r>
        <w:t>2.</w:t>
      </w:r>
      <w:r>
        <w:tab/>
        <w:t>Summary of Key Findings: Provide an overview of the primary conclusions, approaches, and results from the chosen research articles. This could involve going over the many kinds of traffic signs that are found, how accurate they are found, and what models or algorithms are used.</w:t>
      </w:r>
    </w:p>
    <w:p w14:paraId="5EC4AD86" w14:textId="77777777" w:rsidR="008E127D" w:rsidRDefault="00120C0B" w:rsidP="008E127D">
      <w:pPr>
        <w:spacing w:after="200"/>
        <w:ind w:left="1080" w:hanging="720"/>
      </w:pPr>
      <w:r>
        <w:t>3.</w:t>
      </w:r>
      <w:r>
        <w:tab/>
        <w:t xml:space="preserve">Comparative Analysis: Evaluate and contrast various traffic sign technologies, methods, and approaches. </w:t>
      </w:r>
      <w:r w:rsidR="008E127D" w:rsidRPr="008E127D">
        <w:t>With the use of this study, project leaders can have a greater awareness of the benefits and drawbacks of various detection techniques.</w:t>
      </w:r>
    </w:p>
    <w:p w14:paraId="3E239E58" w14:textId="1BD9D9CF" w:rsidR="00120C0B" w:rsidRDefault="00120C0B" w:rsidP="000A62ED">
      <w:pPr>
        <w:spacing w:after="200"/>
        <w:ind w:left="1080" w:hanging="720"/>
      </w:pPr>
      <w:r>
        <w:t>4.</w:t>
      </w:r>
      <w:r>
        <w:tab/>
      </w:r>
      <w:r w:rsidR="00054F7A" w:rsidRPr="00054F7A">
        <w:t>Stress Scientific Advancements: Describe any noteworthy advancements in algorithms for deep learning, actual time detection technology, or efficiency advances in the field of identifying traffic signs technologies.</w:t>
      </w:r>
    </w:p>
    <w:p w14:paraId="777E7892" w14:textId="7FD4AF29" w:rsidR="00120C0B" w:rsidRDefault="00120C0B" w:rsidP="000A62ED">
      <w:pPr>
        <w:spacing w:after="200"/>
        <w:ind w:left="1080" w:hanging="720"/>
      </w:pPr>
      <w:r>
        <w:lastRenderedPageBreak/>
        <w:t>5.</w:t>
      </w:r>
      <w:r>
        <w:tab/>
      </w:r>
      <w:r w:rsidR="00CA4897" w:rsidRPr="00CA4897">
        <w:t>Analyses Barriers and Limits: Discuss the challenges and limitations of the existing approaches, such as adverse conditions, signage that are obscured, or demands for processing.</w:t>
      </w:r>
    </w:p>
    <w:p w14:paraId="49E47ABD" w14:textId="36FD271B" w:rsidR="00120C0B" w:rsidRDefault="00120C0B" w:rsidP="000A62ED">
      <w:pPr>
        <w:spacing w:after="200"/>
        <w:ind w:left="1080" w:hanging="720"/>
      </w:pPr>
      <w:r>
        <w:t>6.</w:t>
      </w:r>
      <w:r>
        <w:tab/>
      </w:r>
      <w:r w:rsidR="006C3C56" w:rsidRPr="006C3C56">
        <w:t>Instruct Work Creators: Utilize the information acquired from the scientific review to direct the design of the road sign recognition project, comprising the selection of hardware, software, and detection methods.</w:t>
      </w:r>
    </w:p>
    <w:p w14:paraId="674FC15F" w14:textId="77777777" w:rsidR="000A62ED" w:rsidRDefault="000A62ED" w:rsidP="00120C0B">
      <w:pPr>
        <w:spacing w:after="200"/>
        <w:ind w:left="1080" w:hanging="720"/>
      </w:pPr>
    </w:p>
    <w:p w14:paraId="5D458EAF" w14:textId="77777777" w:rsidR="00120C0B" w:rsidRDefault="00120C0B" w:rsidP="00120C0B">
      <w:pPr>
        <w:pStyle w:val="4"/>
        <w:spacing w:line="360" w:lineRule="auto"/>
        <w:ind w:left="446"/>
        <w:rPr>
          <w:i w:val="0"/>
          <w:iCs w:val="0"/>
        </w:rPr>
      </w:pPr>
      <w:r w:rsidRPr="00120C0B">
        <w:rPr>
          <w:i w:val="0"/>
          <w:iCs w:val="0"/>
        </w:rPr>
        <w:t>Detection Techniques:</w:t>
      </w:r>
    </w:p>
    <w:p w14:paraId="507FAA3D" w14:textId="16BDAF84" w:rsidR="00120C0B" w:rsidRDefault="00120C0B" w:rsidP="003A4822">
      <w:pPr>
        <w:spacing w:after="200"/>
        <w:ind w:left="1080" w:hanging="720"/>
      </w:pPr>
      <w:r>
        <w:t>1.</w:t>
      </w:r>
      <w:r>
        <w:tab/>
      </w:r>
      <w:r w:rsidR="00200E72" w:rsidRPr="00200E72">
        <w:t>Conventional imaging techniques: Investigate antiquated techniques for traffic signal detection, Examining the use of methodologies for machine learning, that include based learners and more complex algorithms like Support Vector Machines (SVMs) for traffic sign recognition.</w:t>
      </w:r>
    </w:p>
    <w:p w14:paraId="4CB2B7C2" w14:textId="122B75AC" w:rsidR="00120C0B" w:rsidRDefault="00120C0B" w:rsidP="003A4822">
      <w:pPr>
        <w:spacing w:after="200"/>
        <w:ind w:left="1080" w:hanging="720"/>
      </w:pPr>
      <w:r>
        <w:t>2.</w:t>
      </w:r>
      <w:r>
        <w:tab/>
      </w:r>
      <w:r w:rsidR="008C35E2" w:rsidRPr="008C35E2">
        <w:t>In the context of traffic sign recognition systems, data analysis is a key detecting method. It is essential for making sense of and drawing insightful conclusions from the imagery that detectors and cameras record. The key elements of this analytical procedure include feature extraction and classification, data fusion analysis, image processing and pattern recognition, and removal of features.</w:t>
      </w:r>
    </w:p>
    <w:p w14:paraId="7F405FE5" w14:textId="77777777" w:rsidR="00120C0B" w:rsidRDefault="00120C0B" w:rsidP="003A4822">
      <w:pPr>
        <w:spacing w:after="200"/>
        <w:ind w:left="1080" w:hanging="720"/>
      </w:pPr>
      <w:r>
        <w:t>3.</w:t>
      </w:r>
      <w:r>
        <w:tab/>
        <w:t>Deep Learning Approaches: apply deep learning techniques, especially convolutional neural networks (CNNs), to automatically extract and recognize features.</w:t>
      </w:r>
    </w:p>
    <w:p w14:paraId="63ABCCE6" w14:textId="77777777" w:rsidR="00120C0B" w:rsidRDefault="00120C0B" w:rsidP="003A4822">
      <w:pPr>
        <w:spacing w:after="200"/>
        <w:ind w:left="1080" w:hanging="720"/>
      </w:pPr>
      <w:r>
        <w:t>4.</w:t>
      </w:r>
      <w:r>
        <w:tab/>
        <w:t>Typical structures:</w:t>
      </w:r>
    </w:p>
    <w:p w14:paraId="50E0855F" w14:textId="77777777" w:rsidR="00120C0B" w:rsidRDefault="00120C0B" w:rsidP="003A4822">
      <w:pPr>
        <w:spacing w:after="200"/>
        <w:ind w:left="1080" w:hanging="720"/>
      </w:pPr>
      <w:r>
        <w:t>-</w:t>
      </w:r>
      <w:r>
        <w:tab/>
        <w:t>CNN Architectures: Validation of different CNN architectures specifically designed for TSR. By conducting a comprehensive literature review, the project can build on existing knowledge in the field, identify gaps, and create a solid foundation for designing and implementing an effective TSR system.</w:t>
      </w:r>
    </w:p>
    <w:p w14:paraId="506963FA" w14:textId="77777777" w:rsidR="00CB3EE7" w:rsidRPr="00CB3EE7" w:rsidRDefault="00CB3EE7" w:rsidP="00CB3EE7">
      <w:pPr>
        <w:pStyle w:val="4"/>
        <w:spacing w:line="360" w:lineRule="auto"/>
        <w:ind w:left="446"/>
        <w:rPr>
          <w:i w:val="0"/>
          <w:iCs w:val="0"/>
        </w:rPr>
      </w:pPr>
      <w:r w:rsidRPr="00CB3EE7">
        <w:rPr>
          <w:i w:val="0"/>
          <w:iCs w:val="0"/>
        </w:rPr>
        <w:t>COMPANIES USE (TSR) IN THEIR VEHICLES:</w:t>
      </w:r>
    </w:p>
    <w:p w14:paraId="762D5F2F" w14:textId="77777777" w:rsidR="00D53B7C" w:rsidRDefault="00D53B7C" w:rsidP="00CB3EE7">
      <w:pPr>
        <w:spacing w:after="200"/>
        <w:ind w:left="446"/>
      </w:pPr>
      <w:r>
        <w:t>Tesla: Autopilot is an advanced driver assistance technology that comes standard on Tesla automobiles. Autopilot incorporates technologies like Traffic-Aware Cruise Control and Auto-steer, which use camera and sensor data to analyze traffic signs and control vehicle speed. [13]</w:t>
      </w:r>
    </w:p>
    <w:p w14:paraId="45A98775" w14:textId="77777777" w:rsidR="00D53B7C" w:rsidRDefault="00D53B7C" w:rsidP="00CB3EE7">
      <w:pPr>
        <w:spacing w:after="200"/>
        <w:ind w:left="446"/>
      </w:pPr>
      <w:r>
        <w:t>Tesla's lane-keeping technology, known as auto-steer, enables the car to stay in its lane</w:t>
      </w:r>
    </w:p>
    <w:p w14:paraId="13BE773D" w14:textId="77777777" w:rsidR="00CB3EE7" w:rsidRDefault="0026459F" w:rsidP="00CB3EE7">
      <w:pPr>
        <w:spacing w:after="200"/>
        <w:ind w:left="446"/>
      </w:pPr>
      <w:r>
        <w:rPr>
          <w:noProof/>
        </w:rPr>
        <w:lastRenderedPageBreak/>
        <mc:AlternateContent>
          <mc:Choice Requires="wpg">
            <w:drawing>
              <wp:anchor distT="0" distB="0" distL="114300" distR="114300" simplePos="0" relativeHeight="251658241" behindDoc="0" locked="0" layoutInCell="1" allowOverlap="1" wp14:anchorId="688D5E8B" wp14:editId="254277C8">
                <wp:simplePos x="0" y="0"/>
                <wp:positionH relativeFrom="column">
                  <wp:posOffset>1414145</wp:posOffset>
                </wp:positionH>
                <wp:positionV relativeFrom="paragraph">
                  <wp:posOffset>13335</wp:posOffset>
                </wp:positionV>
                <wp:extent cx="2768600" cy="2040255"/>
                <wp:effectExtent l="0" t="0" r="0" b="0"/>
                <wp:wrapNone/>
                <wp:docPr id="26" name="Group 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68600" cy="2040255"/>
                          <a:chOff x="0" y="0"/>
                          <a:chExt cx="2903220" cy="2424588"/>
                        </a:xfrm>
                      </wpg:grpSpPr>
                      <pic:pic xmlns:pic="http://schemas.openxmlformats.org/drawingml/2006/picture">
                        <pic:nvPicPr>
                          <pic:cNvPr id="27" name="Picture 2"/>
                          <pic:cNvPicPr>
                            <a:picLocks/>
                          </pic:cNvPicPr>
                        </pic:nvPicPr>
                        <pic:blipFill>
                          <a:blip r:embed="rId9"/>
                          <a:stretch>
                            <a:fillRect/>
                          </a:stretch>
                        </pic:blipFill>
                        <pic:spPr>
                          <a:xfrm>
                            <a:off x="0" y="0"/>
                            <a:ext cx="2903220" cy="1828800"/>
                          </a:xfrm>
                          <a:prstGeom prst="rect">
                            <a:avLst/>
                          </a:prstGeom>
                        </pic:spPr>
                      </pic:pic>
                      <wps:wsp>
                        <wps:cNvPr id="1347368438" name="Text Box 2"/>
                        <wps:cNvSpPr txBox="1">
                          <a:spLocks/>
                        </wps:cNvSpPr>
                        <wps:spPr>
                          <a:xfrm>
                            <a:off x="18981" y="1939033"/>
                            <a:ext cx="2741946" cy="485555"/>
                          </a:xfrm>
                          <a:prstGeom prst="rect">
                            <a:avLst/>
                          </a:prstGeom>
                          <a:solidFill>
                            <a:schemeClr val="lt1"/>
                          </a:solidFill>
                          <a:ln w="6350">
                            <a:noFill/>
                          </a:ln>
                        </wps:spPr>
                        <wps:txbx>
                          <w:txbxContent>
                            <w:p w14:paraId="440F98BE" w14:textId="77777777" w:rsidR="00137070" w:rsidRDefault="00137070" w:rsidP="00CB3EE7">
                              <w:pPr>
                                <w:spacing w:after="200"/>
                                <w:ind w:left="446"/>
                                <w:jc w:val="center"/>
                              </w:pPr>
                              <w:r w:rsidRPr="00CB3EE7">
                                <w:t>Figure 2.</w:t>
                              </w:r>
                              <w:r>
                                <w:t>1</w:t>
                              </w:r>
                              <w:r w:rsidRPr="00CB3EE7">
                                <w:t>: Picture of Tesla car</w:t>
                              </w:r>
                              <w:r>
                                <w:t>. [23]</w:t>
                              </w:r>
                            </w:p>
                            <w:p w14:paraId="2563950E" w14:textId="77777777" w:rsidR="00137070" w:rsidRDefault="0013707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88D5E8B" id="Group 26" o:spid="_x0000_s1026" style="position:absolute;left:0;text-align:left;margin-left:111.35pt;margin-top:1.05pt;width:218pt;height:160.65pt;z-index:251658241;mso-width-relative:margin;mso-height-relative:margin" coordsize="29032,2424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style="position:absolute;width:29032;height:18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">
                  <v:imagedata r:id="rId10" o:title=""/>
                  <o:lock v:ext="edit" aspectratio="f"/>
                </v:shape>
                <v:shapetype id="_x0000_t202" coordsize="21600,21600" o:spt="202" path="m,l,21600r21600,l21600,xe">
                  <v:stroke joinstyle="miter"/>
                  <v:path gradientshapeok="t" o:connecttype="rect"/>
                </v:shapetype>
                <v:shape id="_x0000_s1028" type="#_x0000_t202" style="position:absolute;left:189;top:19390;width:27420;height:48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" fillcolor="white [3201]" stroked="f" strokeweight=".5pt">
                  <v:textbox>
                    <w:txbxContent>
                      <w:p w14:paraId="440F98BE" w14:textId="77777777" w:rsidR="00137070" w:rsidRDefault="00137070" w:rsidP="00CB3EE7">
                        <w:pPr>
                          <w:spacing w:after="200"/>
                          <w:ind w:left="446"/>
                          <w:jc w:val="center"/>
                        </w:pPr>
                        <w:r w:rsidRPr="00CB3EE7">
                          <w:t>Figure 2.</w:t>
                        </w:r>
                        <w:r>
                          <w:t>1</w:t>
                        </w:r>
                        <w:r w:rsidRPr="00CB3EE7">
                          <w:t>: Picture of Tesla car</w:t>
                        </w:r>
                        <w:r>
                          <w:t>. [23]</w:t>
                        </w:r>
                      </w:p>
                      <w:p w14:paraId="2563950E" w14:textId="77777777" w:rsidR="00137070" w:rsidRDefault="00137070"/>
                    </w:txbxContent>
                  </v:textbox>
                </v:shape>
              </v:group>
            </w:pict>
          </mc:Fallback>
        </mc:AlternateContent>
      </w:r>
    </w:p>
    <w:p w14:paraId="0CF10993" w14:textId="77777777" w:rsidR="00CB3EE7" w:rsidRDefault="00CB3EE7" w:rsidP="00CB3EE7">
      <w:pPr>
        <w:spacing w:after="200"/>
        <w:ind w:left="446"/>
      </w:pPr>
    </w:p>
    <w:p w14:paraId="1608F88A" w14:textId="77777777" w:rsidR="00CB3EE7" w:rsidRDefault="00CB3EE7" w:rsidP="00CB3EE7">
      <w:pPr>
        <w:spacing w:after="200"/>
        <w:ind w:left="446"/>
      </w:pPr>
    </w:p>
    <w:p w14:paraId="71337915" w14:textId="77777777" w:rsidR="00CB3EE7" w:rsidRDefault="00CB3EE7" w:rsidP="00CB3EE7">
      <w:pPr>
        <w:spacing w:after="200"/>
        <w:ind w:left="446"/>
      </w:pPr>
    </w:p>
    <w:p w14:paraId="5EB9083F" w14:textId="77777777" w:rsidR="00CB3EE7" w:rsidRDefault="00CB3EE7" w:rsidP="00CB3EE7">
      <w:pPr>
        <w:spacing w:after="200"/>
        <w:ind w:left="446"/>
      </w:pPr>
    </w:p>
    <w:p w14:paraId="7B7E4F32" w14:textId="77777777" w:rsidR="003A4822" w:rsidRDefault="003A4822" w:rsidP="00CB3EE7">
      <w:pPr>
        <w:ind w:left="446"/>
      </w:pPr>
    </w:p>
    <w:p w14:paraId="37B12A19" w14:textId="77777777" w:rsidR="00CB3EE7" w:rsidRDefault="00CB3EE7" w:rsidP="00CB3EE7">
      <w:pPr>
        <w:ind w:left="446"/>
      </w:pPr>
      <w:r>
        <w:t xml:space="preserve">It recognizes lane markers and navigates the road using a mix of cameras and sensors. [13]. Nowadays, several automotive and technology companies integrate Traffic Sign Recognition (TSR) systems into their vehicles and products. The system will raise </w:t>
      </w:r>
      <w:r w:rsidR="00FE4531">
        <w:t>traffic</w:t>
      </w:r>
      <w:r>
        <w:t xml:space="preserve"> safety because of the complex safety system that is included.</w:t>
      </w:r>
    </w:p>
    <w:p w14:paraId="22A8E15E" w14:textId="77777777" w:rsidR="00CB3EE7" w:rsidRDefault="00CB3EE7" w:rsidP="00CB3EE7">
      <w:pPr>
        <w:ind w:left="720"/>
      </w:pPr>
    </w:p>
    <w:p w14:paraId="43DA9649" w14:textId="77777777" w:rsidR="00CB3EE7" w:rsidRDefault="00CB3EE7" w:rsidP="00CB3EE7">
      <w:pPr>
        <w:ind w:left="446"/>
      </w:pPr>
      <w:r>
        <w:t>BMW: As part of its driver assistance systems, BMW includes TSR. Their technologies interpret and recognize traffic signs using cameras and image processing algorithms, giving drivers pertinent information. [13]</w:t>
      </w:r>
    </w:p>
    <w:p w14:paraId="33C43EC5" w14:textId="77777777" w:rsidR="00CB3EE7" w:rsidRDefault="00CB3EE7" w:rsidP="00CB3EE7">
      <w:pPr>
        <w:ind w:left="446"/>
      </w:pPr>
    </w:p>
    <w:p w14:paraId="0AA8D3A7" w14:textId="77777777" w:rsidR="003A4822" w:rsidRDefault="00CB3EE7" w:rsidP="003A4822">
      <w:pPr>
        <w:ind w:left="446"/>
      </w:pPr>
      <w:r>
        <w:t>For every firm, the availability of TSR features may varies according on the model and region. The TSR system has a positive impact on the driver and also on traffic security and safety in general. Companies introducing the TSR system improves the company’s reputation in terms of development as well as in terms of security. [13]</w:t>
      </w:r>
    </w:p>
    <w:p w14:paraId="09CC571B" w14:textId="77777777" w:rsidR="003A4822" w:rsidRPr="00120C0B" w:rsidRDefault="003A4822" w:rsidP="003A4822">
      <w:pPr>
        <w:ind w:left="446"/>
      </w:pPr>
    </w:p>
    <w:p w14:paraId="7F366B70" w14:textId="77777777" w:rsidR="00134CC9" w:rsidRDefault="00D13AAB" w:rsidP="00D53B7C">
      <w:pPr>
        <w:pStyle w:val="3"/>
        <w:numPr>
          <w:ilvl w:val="2"/>
          <w:numId w:val="20"/>
        </w:numPr>
        <w:ind w:left="720"/>
      </w:pPr>
      <w:bookmarkStart w:id="224" w:name="_Toc154748313"/>
      <w:r w:rsidRPr="003A2B67">
        <w:t>Literature Review 2</w:t>
      </w:r>
      <w:r>
        <w:t xml:space="preserve"> - M</w:t>
      </w:r>
      <w:r w:rsidRPr="004B750C">
        <w:t>odels of methodology</w:t>
      </w:r>
      <w:bookmarkEnd w:id="224"/>
    </w:p>
    <w:p w14:paraId="65C4B693" w14:textId="77777777" w:rsidR="00401478" w:rsidRDefault="00D53B7C" w:rsidP="003A4822">
      <w:r>
        <w:t>The developing requirement of this project is an accurate approach. To aims this process, several methodology models have been recommended. This section will investigate approximately the most widespread methods that are used for this project.</w:t>
      </w:r>
    </w:p>
    <w:p w14:paraId="469D0E3A" w14:textId="77777777" w:rsidR="00F365C9" w:rsidRDefault="00D53B7C" w:rsidP="003A4822">
      <w:r>
        <w:t>Convolutional Neural Networks (CNNs) are one of the most widely used for the tasks of traffic sign detection. CNNs are a kind of model of deep learning. CNNs operate in obtaining features from the input of the images through convolutional layers. In addition, construct precise predictions using the features that are extracted. The models of traffic sign detection using CNN have demonstrated hopeful results in different competitions and studies [10]</w:t>
      </w:r>
      <w:r w:rsidR="003A4822">
        <w:t>.</w:t>
      </w:r>
    </w:p>
    <w:p w14:paraId="1237A555" w14:textId="77777777" w:rsidR="00F365C9" w:rsidRDefault="0026459F" w:rsidP="003A4822">
      <w:r>
        <w:rPr>
          <w:noProof/>
        </w:rPr>
        <w:lastRenderedPageBreak/>
        <mc:AlternateContent>
          <mc:Choice Requires="wpg">
            <w:drawing>
              <wp:anchor distT="0" distB="0" distL="114300" distR="114300" simplePos="0" relativeHeight="251658249" behindDoc="0" locked="0" layoutInCell="1" allowOverlap="1" wp14:anchorId="115A6435" wp14:editId="4DA80332">
                <wp:simplePos x="0" y="0"/>
                <wp:positionH relativeFrom="column">
                  <wp:posOffset>1159510</wp:posOffset>
                </wp:positionH>
                <wp:positionV relativeFrom="paragraph">
                  <wp:posOffset>146050</wp:posOffset>
                </wp:positionV>
                <wp:extent cx="3440430" cy="2117725"/>
                <wp:effectExtent l="0" t="0" r="0" b="0"/>
                <wp:wrapSquare wrapText="bothSides"/>
                <wp:docPr id="25" name="Group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40430" cy="2117725"/>
                          <a:chOff x="0" y="0"/>
                          <a:chExt cx="3167269" cy="2040835"/>
                        </a:xfrm>
                      </wpg:grpSpPr>
                      <pic:pic xmlns:pic="http://schemas.openxmlformats.org/drawingml/2006/picture">
                        <pic:nvPicPr>
                          <pic:cNvPr id="473564373" name="Picture 1" descr="A diagram of a computer&#10;&#10;Description automatically generated"/>
                          <pic:cNvPicPr>
                            <a:picLocks/>
                          </pic:cNvPicPr>
                        </pic:nvPicPr>
                        <pic:blipFill>
                          <a:blip r:embed="rId11" cstate="print"/>
                          <a:stretch>
                            <a:fillRect/>
                          </a:stretch>
                        </pic:blipFill>
                        <pic:spPr>
                          <a:xfrm>
                            <a:off x="0" y="0"/>
                            <a:ext cx="3017520" cy="1607820"/>
                          </a:xfrm>
                          <a:prstGeom prst="rect">
                            <a:avLst/>
                          </a:prstGeom>
                        </pic:spPr>
                      </pic:pic>
                      <wps:wsp>
                        <wps:cNvPr id="635528423" name="Text Box 1"/>
                        <wps:cNvSpPr txBox="1">
                          <a:spLocks/>
                        </wps:cNvSpPr>
                        <wps:spPr>
                          <a:xfrm>
                            <a:off x="0" y="1676400"/>
                            <a:ext cx="3167269" cy="364435"/>
                          </a:xfrm>
                          <a:prstGeom prst="rect">
                            <a:avLst/>
                          </a:prstGeom>
                          <a:noFill/>
                          <a:ln w="6350">
                            <a:noFill/>
                          </a:ln>
                        </wps:spPr>
                        <wps:txbx>
                          <w:txbxContent>
                            <w:p w14:paraId="2FCCFE86" w14:textId="77777777" w:rsidR="00137070" w:rsidRDefault="00137070" w:rsidP="001A0444">
                              <w:r w:rsidRPr="0098416F">
                                <w:rPr>
                                  <w:lang w:val="en-GB" w:eastAsia="en-GB"/>
                                </w:rPr>
                                <w:t>Figure</w:t>
                              </w:r>
                              <w:r>
                                <w:rPr>
                                  <w:lang w:val="en-GB" w:eastAsia="en-GB"/>
                                </w:rPr>
                                <w:t xml:space="preserve"> 2</w:t>
                              </w:r>
                              <w:r>
                                <w:t>.2:Understanding the concept of CNN. [24]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15A6435" id="Group 25" o:spid="_x0000_s1029" style="position:absolute;left:0;text-align:left;margin-left:91.3pt;margin-top:11.5pt;width:270.9pt;height:166.75pt;z-index:251658249;mso-width-relative:margin;mso-height-relative:margin" coordsize="31672,204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">
                <v:shape id="Picture 1" o:spid="_x0000_s1030" type="#_x0000_t75" alt="A diagram of a computer&#10;&#10;Description automatically generated" style="position:absolute;width:30175;height:160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">
                  <v:imagedata r:id="rId12" o:title="A diagram of a computer&#10;&#10;Description automatically generated"/>
                  <o:lock v:ext="edit" aspectratio="f"/>
                </v:shape>
                <v:shape id="_x0000_s1031" type="#_x0000_t202" style="position:absolute;top:16764;width:31672;height:3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" filled="f" stroked="f" strokeweight=".5pt">
                  <v:textbox>
                    <w:txbxContent>
                      <w:p w14:paraId="2FCCFE86" w14:textId="77777777" w:rsidR="00137070" w:rsidRDefault="00137070" w:rsidP="001A0444">
                        <w:r w:rsidRPr="0098416F">
                          <w:rPr>
                            <w:lang w:val="en-GB" w:eastAsia="en-GB"/>
                          </w:rPr>
                          <w:t>Figure</w:t>
                        </w:r>
                        <w:r>
                          <w:rPr>
                            <w:lang w:val="en-GB" w:eastAsia="en-GB"/>
                          </w:rPr>
                          <w:t xml:space="preserve"> </w:t>
                        </w:r>
                        <w:proofErr w:type="gramStart"/>
                        <w:r>
                          <w:rPr>
                            <w:lang w:val="en-GB" w:eastAsia="en-GB"/>
                          </w:rPr>
                          <w:t>2</w:t>
                        </w:r>
                        <w:r>
                          <w:t>.2:Understanding</w:t>
                        </w:r>
                        <w:proofErr w:type="gramEnd"/>
                        <w:r>
                          <w:t xml:space="preserve"> the concept of CNN. [24]</w:t>
                        </w:r>
                      </w:p>
                    </w:txbxContent>
                  </v:textbox>
                </v:shape>
                <w10:wrap type="square"/>
              </v:group>
            </w:pict>
          </mc:Fallback>
        </mc:AlternateContent>
      </w:r>
    </w:p>
    <w:p w14:paraId="7BCE74AF" w14:textId="77777777" w:rsidR="00F365C9" w:rsidRDefault="00F365C9" w:rsidP="003A4822"/>
    <w:p w14:paraId="3A5F505D" w14:textId="77777777" w:rsidR="00F365C9" w:rsidRDefault="00F365C9" w:rsidP="003A4822"/>
    <w:p w14:paraId="759AE41C" w14:textId="77777777" w:rsidR="00F365C9" w:rsidRDefault="00F365C9" w:rsidP="003A4822"/>
    <w:p w14:paraId="522E0EB1" w14:textId="77777777" w:rsidR="00F365C9" w:rsidRDefault="00F365C9" w:rsidP="003A4822"/>
    <w:p w14:paraId="4BF67431" w14:textId="77777777" w:rsidR="00401478" w:rsidRDefault="00401478" w:rsidP="003A4822"/>
    <w:p w14:paraId="48D4581D" w14:textId="77777777" w:rsidR="00401478" w:rsidRDefault="00401478" w:rsidP="003A4822"/>
    <w:p w14:paraId="154521FC" w14:textId="77777777" w:rsidR="00F365C9" w:rsidRDefault="00F365C9" w:rsidP="003A4822"/>
    <w:p w14:paraId="18358509" w14:textId="77777777" w:rsidR="00F365C9" w:rsidRDefault="00F365C9" w:rsidP="003A4822"/>
    <w:p w14:paraId="583D5E7E" w14:textId="77777777" w:rsidR="00D53B7C" w:rsidRDefault="00D53B7C" w:rsidP="003A4822">
      <w:r>
        <w:t>The architecture of CNN's is compared to the pattern of connectivity of the human brain. the humans brain and CNNs are both have common</w:t>
      </w:r>
      <w:r w:rsidR="00FE4531">
        <w:t xml:space="preserve"> object,</w:t>
      </w:r>
      <w:r>
        <w:t xml:space="preserve"> which is neurons, but in CNN they are organized in a particular way. Moreover, the neurons of CNN's are organized like the brain's frontal lobe, the area responsible for processing visual stimuli [10].</w:t>
      </w:r>
    </w:p>
    <w:p w14:paraId="455EF8C4" w14:textId="77777777" w:rsidR="00F365C9" w:rsidRDefault="00F365C9" w:rsidP="003A4822"/>
    <w:p w14:paraId="677A4DBE" w14:textId="77777777" w:rsidR="00D53B7C" w:rsidRDefault="006014C6" w:rsidP="00D53B7C">
      <w:r>
        <w:rPr>
          <w:noProof/>
        </w:rPr>
        <w:drawing>
          <wp:anchor distT="0" distB="0" distL="114300" distR="114300" simplePos="0" relativeHeight="251658250" behindDoc="0" locked="0" layoutInCell="1" allowOverlap="1" wp14:anchorId="7C59723F" wp14:editId="418F7167">
            <wp:simplePos x="0" y="0"/>
            <wp:positionH relativeFrom="margin">
              <wp:align>center</wp:align>
            </wp:positionH>
            <wp:positionV relativeFrom="paragraph">
              <wp:posOffset>37465</wp:posOffset>
            </wp:positionV>
            <wp:extent cx="3017520" cy="1837704"/>
            <wp:effectExtent l="0" t="0" r="0" b="0"/>
            <wp:wrapSquare wrapText="bothSides"/>
            <wp:docPr id="512516217" name="Picture 512516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516217" name="Picture 512516217"/>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017520" cy="1837704"/>
                    </a:xfrm>
                    <a:prstGeom prst="rect">
                      <a:avLst/>
                    </a:prstGeom>
                  </pic:spPr>
                </pic:pic>
              </a:graphicData>
            </a:graphic>
          </wp:anchor>
        </w:drawing>
      </w:r>
    </w:p>
    <w:p w14:paraId="5A056A5B" w14:textId="77777777" w:rsidR="00D53B7C" w:rsidRDefault="00D53B7C" w:rsidP="00D53B7C"/>
    <w:p w14:paraId="1CCE1A53" w14:textId="77777777" w:rsidR="00D53B7C" w:rsidRDefault="00D53B7C" w:rsidP="00D53B7C"/>
    <w:p w14:paraId="29D49FE5" w14:textId="77777777" w:rsidR="00D53B7C" w:rsidRDefault="00D53B7C" w:rsidP="00D53B7C"/>
    <w:p w14:paraId="5D06E171" w14:textId="77777777" w:rsidR="00D53B7C" w:rsidRDefault="00D53B7C" w:rsidP="00D53B7C"/>
    <w:p w14:paraId="6C03904D" w14:textId="77777777" w:rsidR="00D53B7C" w:rsidRDefault="00D53B7C" w:rsidP="00D53B7C"/>
    <w:p w14:paraId="5FC3DB86" w14:textId="77777777" w:rsidR="00D53B7C" w:rsidRDefault="0026459F" w:rsidP="00D53B7C">
      <w:r>
        <w:rPr>
          <w:noProof/>
        </w:rPr>
        <mc:AlternateContent>
          <mc:Choice Requires="wps">
            <w:drawing>
              <wp:anchor distT="0" distB="0" distL="114300" distR="114300" simplePos="0" relativeHeight="251658251" behindDoc="0" locked="0" layoutInCell="1" allowOverlap="1" wp14:anchorId="7E1A4D47" wp14:editId="36FE46E6">
                <wp:simplePos x="0" y="0"/>
                <wp:positionH relativeFrom="margin">
                  <wp:align>center</wp:align>
                </wp:positionH>
                <wp:positionV relativeFrom="paragraph">
                  <wp:posOffset>119380</wp:posOffset>
                </wp:positionV>
                <wp:extent cx="914400" cy="367030"/>
                <wp:effectExtent l="0" t="0" r="0" b="0"/>
                <wp:wrapNone/>
                <wp:docPr id="24"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14400" cy="367030"/>
                        </a:xfrm>
                        <a:prstGeom prst="rect">
                          <a:avLst/>
                        </a:prstGeom>
                        <a:noFill/>
                        <a:ln w="6350">
                          <a:noFill/>
                        </a:ln>
                      </wps:spPr>
                      <wps:txbx>
                        <w:txbxContent>
                          <w:p w14:paraId="3B0CE22E" w14:textId="77777777" w:rsidR="00137070" w:rsidRDefault="00137070">
                            <w:r w:rsidRPr="0098416F">
                              <w:rPr>
                                <w:lang w:val="en-GB" w:eastAsia="en-GB"/>
                              </w:rPr>
                              <w:t xml:space="preserve">Figure </w:t>
                            </w:r>
                            <w:r>
                              <w:t>2.3:The architecture of CNN. [27]</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w14:anchorId="7E1A4D47" id="_x0000_t202" coordsize="21600,21600" o:spt="202" path="m,l,21600r21600,l21600,xe">
                <v:stroke joinstyle="miter"/>
                <v:path gradientshapeok="t" o:connecttype="rect"/>
              </v:shapetype>
              <v:shape id="Text Box 24" o:spid="_x0000_s1032" type="#_x0000_t202" style="position:absolute;left:0;text-align:left;margin-left:0;margin-top:9.4pt;width:1in;height:28.9pt;z-index:251658251;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" filled="f" stroked="f" strokeweight=".5pt">
                <v:textbox>
                  <w:txbxContent>
                    <w:p w14:paraId="3B0CE22E" w14:textId="77777777" w:rsidR="00137070" w:rsidRDefault="00137070">
                      <w:r w:rsidRPr="0098416F">
                        <w:rPr>
                          <w:lang w:val="en-GB" w:eastAsia="en-GB"/>
                        </w:rPr>
                        <w:t xml:space="preserve">Figure </w:t>
                      </w:r>
                      <w:r>
                        <w:t>2.3:The architecture of CNN. [27]</w:t>
                      </w:r>
                    </w:p>
                  </w:txbxContent>
                </v:textbox>
                <w10:wrap anchorx="margin"/>
              </v:shape>
            </w:pict>
          </mc:Fallback>
        </mc:AlternateContent>
      </w:r>
    </w:p>
    <w:p w14:paraId="77C97FC3" w14:textId="77777777" w:rsidR="00D53B7C" w:rsidRDefault="00D53B7C" w:rsidP="00D53B7C"/>
    <w:p w14:paraId="0837651D" w14:textId="77777777" w:rsidR="00401478" w:rsidRDefault="00D53B7C" w:rsidP="003A4822">
      <w:pPr>
        <w:rPr>
          <w:lang w:val="en-GB"/>
        </w:rPr>
      </w:pPr>
      <w:r w:rsidRPr="00D53B7C">
        <w:rPr>
          <w:lang w:val="en-GB"/>
        </w:rPr>
        <w:t xml:space="preserve">You Only Look Once (YOLO) is a famous framework for detecting object. YOLO is based on deep learning that has obtained considerable attention in tasks of the computer vision, involving the detection of traffic signs [5]. </w:t>
      </w:r>
    </w:p>
    <w:p w14:paraId="502EB405" w14:textId="77777777" w:rsidR="00401478" w:rsidRDefault="00401478" w:rsidP="003A4822">
      <w:pPr>
        <w:rPr>
          <w:lang w:val="en-GB"/>
        </w:rPr>
      </w:pPr>
    </w:p>
    <w:p w14:paraId="2ABCFD48" w14:textId="50A3217C" w:rsidR="00D53B7C" w:rsidRDefault="00D53B7C" w:rsidP="003A4822">
      <w:pPr>
        <w:rPr>
          <w:lang w:val="en-GB"/>
        </w:rPr>
      </w:pPr>
      <w:r w:rsidRPr="00D53B7C">
        <w:rPr>
          <w:lang w:val="en-GB"/>
        </w:rPr>
        <w:t xml:space="preserve">In real-time, YOLO consider one of the most an efficient and faster approaches in object detection by gathering object classification and localization into a one-step [5].The main purpose of YOLO is taking input image and divide them, if an object </w:t>
      </w:r>
      <w:r w:rsidR="00912E77" w:rsidRPr="00D53B7C">
        <w:rPr>
          <w:lang w:val="en-GB"/>
        </w:rPr>
        <w:t>centre</w:t>
      </w:r>
      <w:r w:rsidRPr="00D53B7C">
        <w:rPr>
          <w:lang w:val="en-GB"/>
        </w:rPr>
        <w:t xml:space="preserve"> into a cell grid, which cell grid is aimed to detect the object[5]. Each of its </w:t>
      </w:r>
      <w:r w:rsidR="001A0444" w:rsidRPr="00D53B7C">
        <w:rPr>
          <w:lang w:val="en-GB"/>
        </w:rPr>
        <w:t>guess's</w:t>
      </w:r>
      <w:r w:rsidRPr="00D53B7C">
        <w:rPr>
          <w:lang w:val="en-GB"/>
        </w:rPr>
        <w:t xml:space="preserve"> boxes of bounding and scores of confidences for these boxes. These scores of confidences indicate how the model is confident in which the box holds an object also how exactly it assumes the prophesied box is [5].</w:t>
      </w:r>
    </w:p>
    <w:p w14:paraId="2F4D885A" w14:textId="77777777" w:rsidR="003A4822" w:rsidRPr="00D53B7C" w:rsidRDefault="003A4822" w:rsidP="003A4822">
      <w:pPr>
        <w:rPr>
          <w:lang w:val="en-GB"/>
        </w:rPr>
      </w:pPr>
    </w:p>
    <w:p w14:paraId="4C74AC54" w14:textId="77777777" w:rsidR="00D13AAB" w:rsidRDefault="00D13AAB" w:rsidP="00134CC9">
      <w:pPr>
        <w:pStyle w:val="3"/>
        <w:numPr>
          <w:ilvl w:val="2"/>
          <w:numId w:val="20"/>
        </w:numPr>
        <w:ind w:left="720"/>
        <w:rPr>
          <w:rFonts w:cstheme="majorHAnsi"/>
        </w:rPr>
      </w:pPr>
      <w:bookmarkStart w:id="225" w:name="_Toc154748314"/>
      <w:r w:rsidRPr="00D13AAB">
        <w:rPr>
          <w:rFonts w:cstheme="majorHAnsi"/>
        </w:rPr>
        <w:t>Conclusion</w:t>
      </w:r>
      <w:bookmarkEnd w:id="225"/>
    </w:p>
    <w:p w14:paraId="3303DEDE" w14:textId="77777777" w:rsidR="003A4822" w:rsidRDefault="003A4822" w:rsidP="003A4822">
      <w:r w:rsidRPr="003A4822">
        <w:t>This section goes into detail about the various approaches and models used in the discipline of traffic sign detection, as well as how much this field has progressed recently. The methods and characteristics of earlier approaches and models had limitations, so as deep learning and machine learning gained traction, researchers attempted to address this issue by employing models like CNNs, YOLO, and SSD, which have several features that make the process of detecting traffic signs easier. The ability to recognize traffic signs has greatly benefited the individual. It promotes greater safety and adherence to traffic laws.</w:t>
      </w:r>
    </w:p>
    <w:p w14:paraId="3689C803" w14:textId="77777777" w:rsidR="003A4822" w:rsidRDefault="003A4822" w:rsidP="003A4822">
      <w:r>
        <w:br w:type="page"/>
      </w:r>
    </w:p>
    <w:p w14:paraId="5ECADB01" w14:textId="77777777" w:rsidR="003A4822" w:rsidRDefault="003A4822" w:rsidP="00FE4531">
      <w:pPr>
        <w:pStyle w:val="1"/>
        <w:jc w:val="center"/>
      </w:pPr>
      <w:bookmarkStart w:id="226" w:name="_Toc154748315"/>
      <w:r>
        <w:lastRenderedPageBreak/>
        <w:t>CHAPTER 3</w:t>
      </w:r>
      <w:bookmarkEnd w:id="226"/>
    </w:p>
    <w:p w14:paraId="27408CE2" w14:textId="77777777" w:rsidR="003A4822" w:rsidRPr="00FC7527" w:rsidRDefault="003A4822" w:rsidP="003A4822">
      <w:pPr>
        <w:pStyle w:val="2"/>
        <w:numPr>
          <w:ilvl w:val="1"/>
          <w:numId w:val="17"/>
        </w:numPr>
        <w:ind w:left="720"/>
      </w:pPr>
      <w:bookmarkStart w:id="227" w:name="_Toc154748316"/>
      <w:r>
        <w:t>METHODOLOGY</w:t>
      </w:r>
      <w:bookmarkEnd w:id="227"/>
    </w:p>
    <w:p w14:paraId="72697392" w14:textId="77777777" w:rsidR="003A4822" w:rsidRPr="00FC7527" w:rsidRDefault="003A4822" w:rsidP="003A4822">
      <w:pPr>
        <w:numPr>
          <w:ilvl w:val="0"/>
          <w:numId w:val="1"/>
        </w:numPr>
        <w:spacing w:after="200"/>
        <w:contextualSpacing/>
        <w:jc w:val="left"/>
        <w:rPr>
          <w:rFonts w:ascii="Times New Roman" w:eastAsia="Calibri" w:hAnsi="Times New Roman"/>
          <w:b/>
          <w:bCs/>
          <w:vanish/>
          <w:spacing w:val="0"/>
          <w:szCs w:val="24"/>
        </w:rPr>
      </w:pPr>
    </w:p>
    <w:p w14:paraId="52838E17" w14:textId="77777777" w:rsidR="003A4822" w:rsidRDefault="003A4822" w:rsidP="00735560">
      <w:pPr>
        <w:pStyle w:val="3"/>
        <w:numPr>
          <w:ilvl w:val="2"/>
          <w:numId w:val="17"/>
        </w:numPr>
        <w:ind w:left="720"/>
        <w:rPr>
          <w:rStyle w:val="3Char"/>
        </w:rPr>
      </w:pPr>
      <w:bookmarkStart w:id="228" w:name="_Toc154748317"/>
      <w:r w:rsidRPr="003A4822">
        <w:rPr>
          <w:rStyle w:val="3Char"/>
        </w:rPr>
        <w:t>Introduction</w:t>
      </w:r>
      <w:bookmarkEnd w:id="228"/>
    </w:p>
    <w:p w14:paraId="1BEEF155" w14:textId="77777777" w:rsidR="00735560" w:rsidRDefault="00735560" w:rsidP="00735560">
      <w:r>
        <w:t>The methodology chapter is essential for describing the methodical approach used to accomplish the project's goals. This section explains the methodology used to create a reliable system for detecting traffic signs. Setting the scene, the introduction summarizes the methodology section and emphasizes how important it is to have an accurate and effective traffic sign detection system to improve road safety, control traffic, and facilitate autonomous vehicle navigation.</w:t>
      </w:r>
    </w:p>
    <w:p w14:paraId="38AD0FB6" w14:textId="77777777" w:rsidR="00735560" w:rsidRDefault="00735560" w:rsidP="00735560"/>
    <w:p w14:paraId="62409E0B" w14:textId="77777777" w:rsidR="00735560" w:rsidRPr="00735560" w:rsidRDefault="00735560" w:rsidP="00735560">
      <w:r>
        <w:t>The importance of the traffic sign-detecting system, especially in the context of modern transportation infrastructure, is summarized in the introduction. It explores the main goals of the project and highlights how important this system is to solve problems with road safety and maintaining efficient traffic flow.</w:t>
      </w:r>
    </w:p>
    <w:p w14:paraId="63FBFF89" w14:textId="77777777" w:rsidR="00735560" w:rsidRDefault="003A4822" w:rsidP="00735560">
      <w:pPr>
        <w:pStyle w:val="3"/>
        <w:numPr>
          <w:ilvl w:val="2"/>
          <w:numId w:val="17"/>
        </w:numPr>
        <w:ind w:left="720"/>
      </w:pPr>
      <w:bookmarkStart w:id="229" w:name="_Toc154748318"/>
      <w:r w:rsidRPr="003A4822">
        <w:t>Model Used – For example: ADDIE Model</w:t>
      </w:r>
      <w:bookmarkEnd w:id="229"/>
    </w:p>
    <w:p w14:paraId="5587080E" w14:textId="00EC37C9" w:rsidR="00137070" w:rsidRDefault="00137070" w:rsidP="00137070">
      <w:r w:rsidRPr="00137070">
        <w:t xml:space="preserve">The ADDIE approach, which stands for </w:t>
      </w:r>
      <w:r w:rsidR="00912E77" w:rsidRPr="00137070">
        <w:t>analyze</w:t>
      </w:r>
      <w:r w:rsidRPr="00137070">
        <w:t xml:space="preserve">, Design, Develop, Implement, and Evaluate, is a long-lasting framework for instructional design that is applied to the traffic sign detecting project. </w:t>
      </w:r>
      <w:r w:rsidR="00313120">
        <w:t>[30]</w:t>
      </w:r>
      <w:r w:rsidRPr="00137070">
        <w:t xml:space="preserve">It serves as a foundation for guidance, supporting methodical reflection on the architecture of the system. </w:t>
      </w:r>
      <w:r w:rsidR="00313120">
        <w:t>[30]</w:t>
      </w:r>
      <w:r w:rsidRPr="00137070">
        <w:t>Even if the structure of the model appears to be linear, it is not required to follow a strictly linear approach, especially in cases where materials or components for the traffic sign detection system are already established.</w:t>
      </w:r>
      <w:r w:rsidR="00313120">
        <w:t>[30]</w:t>
      </w:r>
    </w:p>
    <w:p w14:paraId="384CE065" w14:textId="74168A25" w:rsidR="00122A38" w:rsidRDefault="00B5141E" w:rsidP="00137070">
      <w:r>
        <w:rPr>
          <w:noProof/>
        </w:rPr>
        <w:drawing>
          <wp:anchor distT="0" distB="0" distL="114300" distR="114300" simplePos="0" relativeHeight="251658265" behindDoc="0" locked="0" layoutInCell="1" allowOverlap="1" wp14:anchorId="544CE1E3" wp14:editId="1B3D9683">
            <wp:simplePos x="0" y="0"/>
            <wp:positionH relativeFrom="margin">
              <wp:align>center</wp:align>
            </wp:positionH>
            <wp:positionV relativeFrom="margin">
              <wp:posOffset>5689600</wp:posOffset>
            </wp:positionV>
            <wp:extent cx="2975610" cy="1671320"/>
            <wp:effectExtent l="0" t="0" r="0" b="5080"/>
            <wp:wrapSquare wrapText="bothSides"/>
            <wp:docPr id="15" name="Picture 15" descr="water_bear_learning_addie_model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ter_bear_learning_addie_model1.jpg"/>
                    <pic:cNvPicPr/>
                  </pic:nvPicPr>
                  <pic:blipFill>
                    <a:blip r:embed="rId14" cstate="print"/>
                    <a:stretch>
                      <a:fillRect/>
                    </a:stretch>
                  </pic:blipFill>
                  <pic:spPr>
                    <a:xfrm>
                      <a:off x="0" y="0"/>
                      <a:ext cx="2975610" cy="1671320"/>
                    </a:xfrm>
                    <a:prstGeom prst="rect">
                      <a:avLst/>
                    </a:prstGeom>
                  </pic:spPr>
                </pic:pic>
              </a:graphicData>
            </a:graphic>
            <wp14:sizeRelH relativeFrom="margin">
              <wp14:pctWidth>0</wp14:pctWidth>
            </wp14:sizeRelH>
            <wp14:sizeRelV relativeFrom="margin">
              <wp14:pctHeight>0</wp14:pctHeight>
            </wp14:sizeRelV>
          </wp:anchor>
        </w:drawing>
      </w:r>
    </w:p>
    <w:p w14:paraId="78495E53" w14:textId="02EDB3C7" w:rsidR="00122A38" w:rsidRDefault="00122A38" w:rsidP="00137070"/>
    <w:p w14:paraId="31B49BFA" w14:textId="77777777" w:rsidR="00122A38" w:rsidRDefault="00122A38" w:rsidP="00137070"/>
    <w:p w14:paraId="78D08907" w14:textId="77777777" w:rsidR="00122A38" w:rsidRDefault="00122A38" w:rsidP="00137070"/>
    <w:p w14:paraId="7325CF1F" w14:textId="77777777" w:rsidR="00122A38" w:rsidRDefault="00122A38" w:rsidP="00137070"/>
    <w:p w14:paraId="0C87C297" w14:textId="77777777" w:rsidR="00122A38" w:rsidRDefault="00122A38" w:rsidP="00137070"/>
    <w:p w14:paraId="5F415C9B" w14:textId="77777777" w:rsidR="00122A38" w:rsidRDefault="00122A38" w:rsidP="00137070"/>
    <w:p w14:paraId="698A914E" w14:textId="5E18E87D" w:rsidR="00122A38" w:rsidRDefault="00122A38" w:rsidP="00122A38">
      <w:pPr>
        <w:jc w:val="center"/>
      </w:pPr>
      <w:bookmarkStart w:id="230" w:name="_Hlk154516734"/>
      <w:r>
        <w:t>Figure 3.1:ADDIE Model</w:t>
      </w:r>
      <w:bookmarkEnd w:id="230"/>
      <w:r w:rsidR="00B5141E">
        <w:t xml:space="preserve">. </w:t>
      </w:r>
      <w:r>
        <w:t>[28]</w:t>
      </w:r>
    </w:p>
    <w:p w14:paraId="03F55CDE" w14:textId="77777777" w:rsidR="00122A38" w:rsidRDefault="00122A38" w:rsidP="00122A38">
      <w:pPr>
        <w:tabs>
          <w:tab w:val="left" w:pos="2358"/>
        </w:tabs>
      </w:pPr>
      <w:r>
        <w:tab/>
      </w:r>
    </w:p>
    <w:p w14:paraId="0AFA64A7" w14:textId="77777777" w:rsidR="00B5141E" w:rsidRPr="00122A38" w:rsidRDefault="00B5141E" w:rsidP="00122A38">
      <w:pPr>
        <w:tabs>
          <w:tab w:val="left" w:pos="2358"/>
        </w:tabs>
      </w:pPr>
    </w:p>
    <w:p w14:paraId="76F869F7" w14:textId="77777777" w:rsidR="00735560" w:rsidRDefault="00735560" w:rsidP="00735560">
      <w:pPr>
        <w:pStyle w:val="4"/>
        <w:numPr>
          <w:ilvl w:val="3"/>
          <w:numId w:val="17"/>
        </w:numPr>
        <w:spacing w:line="360" w:lineRule="auto"/>
        <w:ind w:left="1166" w:hanging="720"/>
        <w:rPr>
          <w:i w:val="0"/>
          <w:iCs w:val="0"/>
        </w:rPr>
      </w:pPr>
      <w:r w:rsidRPr="00FE4531">
        <w:rPr>
          <w:i w:val="0"/>
          <w:iCs w:val="0"/>
        </w:rPr>
        <w:lastRenderedPageBreak/>
        <w:t>Analysis Phase</w:t>
      </w:r>
    </w:p>
    <w:p w14:paraId="33062736" w14:textId="77777777" w:rsidR="00F408BC" w:rsidRDefault="00F408BC" w:rsidP="00F408BC"/>
    <w:p w14:paraId="0E1B0D79" w14:textId="77777777" w:rsidR="00F408BC" w:rsidRDefault="00122A38" w:rsidP="00F408BC">
      <w:r>
        <w:rPr>
          <w:noProof/>
        </w:rPr>
        <w:drawing>
          <wp:anchor distT="0" distB="0" distL="114300" distR="114300" simplePos="0" relativeHeight="251658263" behindDoc="0" locked="0" layoutInCell="1" allowOverlap="1" wp14:anchorId="43169F4A" wp14:editId="63967D1F">
            <wp:simplePos x="0" y="0"/>
            <wp:positionH relativeFrom="margin">
              <wp:posOffset>1556385</wp:posOffset>
            </wp:positionH>
            <wp:positionV relativeFrom="margin">
              <wp:posOffset>384175</wp:posOffset>
            </wp:positionV>
            <wp:extent cx="2701290" cy="1517015"/>
            <wp:effectExtent l="19050" t="0" r="3810" b="0"/>
            <wp:wrapSquare wrapText="bothSides"/>
            <wp:docPr id="3" name="Picture 3" descr="analysi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alysis.jpg"/>
                    <pic:cNvPicPr/>
                  </pic:nvPicPr>
                  <pic:blipFill>
                    <a:blip r:embed="rId15" cstate="print"/>
                    <a:stretch>
                      <a:fillRect/>
                    </a:stretch>
                  </pic:blipFill>
                  <pic:spPr>
                    <a:xfrm>
                      <a:off x="0" y="0"/>
                      <a:ext cx="2701290" cy="1517015"/>
                    </a:xfrm>
                    <a:prstGeom prst="rect">
                      <a:avLst/>
                    </a:prstGeom>
                  </pic:spPr>
                </pic:pic>
              </a:graphicData>
            </a:graphic>
          </wp:anchor>
        </w:drawing>
      </w:r>
    </w:p>
    <w:p w14:paraId="3EE0A00B" w14:textId="77777777" w:rsidR="00F408BC" w:rsidRDefault="00F408BC" w:rsidP="00F408BC"/>
    <w:p w14:paraId="4A688B9B" w14:textId="77777777" w:rsidR="00F408BC" w:rsidRDefault="00F408BC" w:rsidP="00F408BC"/>
    <w:p w14:paraId="27C08955" w14:textId="77777777" w:rsidR="00F408BC" w:rsidRDefault="00F408BC" w:rsidP="00F408BC"/>
    <w:p w14:paraId="20615B6C" w14:textId="77777777" w:rsidR="00F408BC" w:rsidRDefault="00F408BC" w:rsidP="00F408BC"/>
    <w:p w14:paraId="51FCF408" w14:textId="77777777" w:rsidR="00F408BC" w:rsidRDefault="00F408BC" w:rsidP="00F408BC"/>
    <w:p w14:paraId="33328562" w14:textId="7C9BE749" w:rsidR="00313120" w:rsidRPr="00313120" w:rsidRDefault="00122A38" w:rsidP="00B5141E">
      <w:pPr>
        <w:jc w:val="center"/>
      </w:pPr>
      <w:bookmarkStart w:id="231" w:name="_Hlk154516756"/>
      <w:r>
        <w:t>Figure 3.2</w:t>
      </w:r>
      <w:r w:rsidR="00F408BC">
        <w:t>: Analysis Phase</w:t>
      </w:r>
      <w:bookmarkEnd w:id="231"/>
      <w:r w:rsidR="00B5141E">
        <w:t xml:space="preserve">. </w:t>
      </w:r>
      <w:r>
        <w:t>[28]</w:t>
      </w:r>
    </w:p>
    <w:p w14:paraId="444FF2B9" w14:textId="75AD0656" w:rsidR="00735560" w:rsidRDefault="00735560" w:rsidP="000B00BD">
      <w:pPr>
        <w:ind w:left="446"/>
      </w:pPr>
      <w:r>
        <w:t>The creation of the traffic sign detection system is initiated in this section with a thorough investigation phase. [15] This phase's main objectives are to define the project's requirements, comprehend the demands of stakeholders, and analyses the datasets that are currently available. [15]</w:t>
      </w:r>
    </w:p>
    <w:p w14:paraId="657C96C6" w14:textId="77777777" w:rsidR="000B00BD" w:rsidRDefault="000B00BD" w:rsidP="000B00BD">
      <w:pPr>
        <w:ind w:left="446"/>
      </w:pPr>
    </w:p>
    <w:p w14:paraId="34FBC7CF" w14:textId="33A5A5B6" w:rsidR="00735560" w:rsidRDefault="00735560" w:rsidP="00B5141E">
      <w:pPr>
        <w:ind w:left="446"/>
      </w:pPr>
      <w:r>
        <w:t>Problem Summary:  The need to address issues with precise and effective traffic sign detection led to the creation of the project. [15] This section describes real-world problems that traditional detecting systems face, like changes in weather, sign size, and environmental influences. [1</w:t>
      </w:r>
      <w:r w:rsidR="00B5141E">
        <w:t>5]</w:t>
      </w:r>
      <w:r w:rsidR="00857723">
        <w:tab/>
      </w:r>
    </w:p>
    <w:p w14:paraId="6159E696" w14:textId="77777777" w:rsidR="00F36E88" w:rsidRDefault="00F36E88" w:rsidP="00F36E88">
      <w:pPr>
        <w:ind w:left="446"/>
      </w:pPr>
      <w:r>
        <w:t xml:space="preserve">Market Testing: </w:t>
      </w:r>
    </w:p>
    <w:p w14:paraId="6F962B9E" w14:textId="50EFF896" w:rsidR="00735560" w:rsidRDefault="00F36E88" w:rsidP="00F36E88">
      <w:pPr>
        <w:ind w:left="446"/>
      </w:pPr>
      <w:r>
        <w:t>A comprehensive stakeholder analysis is used to identify and classify important parties involved in the development and deployment of the traffic sign-detecting system. [15,16] The research looks into the goals, worries, and duties that participants have with regard to how well the system performs. [15,16] Development teams, end users, and regulatory and transportation authorities are examples of customers. [15,16] The Stakeholder Analysis Table displays the obligations, concerns, and targets of the relevant those involved:</w:t>
      </w:r>
    </w:p>
    <w:tbl>
      <w:tblPr>
        <w:tblStyle w:val="a4"/>
        <w:tblpPr w:leftFromText="180" w:rightFromText="180" w:vertAnchor="text" w:horzAnchor="margin" w:tblpXSpec="center" w:tblpY="245"/>
        <w:tblW w:w="8208" w:type="dxa"/>
        <w:tblLook w:val="04A0" w:firstRow="1" w:lastRow="0" w:firstColumn="1" w:lastColumn="0" w:noHBand="0" w:noVBand="1"/>
      </w:tblPr>
      <w:tblGrid>
        <w:gridCol w:w="2736"/>
        <w:gridCol w:w="2736"/>
        <w:gridCol w:w="2736"/>
      </w:tblGrid>
      <w:tr w:rsidR="00735560" w:rsidRPr="00576462" w14:paraId="44075FB0" w14:textId="77777777" w:rsidTr="00BA23FA">
        <w:trPr>
          <w:trHeight w:val="20"/>
        </w:trPr>
        <w:tc>
          <w:tcPr>
            <w:tcW w:w="2736" w:type="dxa"/>
          </w:tcPr>
          <w:p w14:paraId="6F142D47" w14:textId="77777777" w:rsidR="00735560" w:rsidRPr="00576462" w:rsidRDefault="00735560" w:rsidP="00BA23FA">
            <w:pPr>
              <w:jc w:val="left"/>
              <w:rPr>
                <w:rFonts w:asciiTheme="minorHAnsi" w:hAnsiTheme="minorHAnsi" w:cstheme="minorHAnsi"/>
                <w:szCs w:val="24"/>
              </w:rPr>
            </w:pPr>
            <w:r w:rsidRPr="00576462">
              <w:rPr>
                <w:rFonts w:asciiTheme="minorHAnsi" w:hAnsiTheme="minorHAnsi" w:cstheme="minorHAnsi"/>
                <w:szCs w:val="24"/>
              </w:rPr>
              <w:t>Stakeholder</w:t>
            </w:r>
          </w:p>
        </w:tc>
        <w:tc>
          <w:tcPr>
            <w:tcW w:w="2736" w:type="dxa"/>
          </w:tcPr>
          <w:p w14:paraId="7419F7BF" w14:textId="77777777" w:rsidR="00735560" w:rsidRPr="00576462" w:rsidRDefault="00735560" w:rsidP="00BA23FA">
            <w:pPr>
              <w:jc w:val="left"/>
              <w:rPr>
                <w:rFonts w:asciiTheme="minorHAnsi" w:hAnsiTheme="minorHAnsi" w:cstheme="minorHAnsi"/>
                <w:szCs w:val="24"/>
              </w:rPr>
            </w:pPr>
            <w:r w:rsidRPr="00576462">
              <w:rPr>
                <w:rFonts w:asciiTheme="minorHAnsi" w:hAnsiTheme="minorHAnsi" w:cstheme="minorHAnsi"/>
                <w:szCs w:val="24"/>
              </w:rPr>
              <w:t>Role</w:t>
            </w:r>
          </w:p>
        </w:tc>
        <w:tc>
          <w:tcPr>
            <w:tcW w:w="2736" w:type="dxa"/>
          </w:tcPr>
          <w:p w14:paraId="23425D70" w14:textId="77777777" w:rsidR="00735560" w:rsidRPr="00576462" w:rsidRDefault="00735560" w:rsidP="00BA23FA">
            <w:pPr>
              <w:jc w:val="left"/>
              <w:rPr>
                <w:rFonts w:asciiTheme="minorHAnsi" w:hAnsiTheme="minorHAnsi" w:cstheme="minorHAnsi"/>
                <w:szCs w:val="24"/>
              </w:rPr>
            </w:pPr>
            <w:r w:rsidRPr="00576462">
              <w:rPr>
                <w:rFonts w:asciiTheme="minorHAnsi" w:hAnsiTheme="minorHAnsi" w:cstheme="minorHAnsi"/>
                <w:szCs w:val="24"/>
              </w:rPr>
              <w:t>Interest</w:t>
            </w:r>
          </w:p>
        </w:tc>
      </w:tr>
      <w:tr w:rsidR="00735560" w:rsidRPr="00576462" w14:paraId="6BC17C9C" w14:textId="77777777" w:rsidTr="00BA23FA">
        <w:trPr>
          <w:trHeight w:val="20"/>
        </w:trPr>
        <w:tc>
          <w:tcPr>
            <w:tcW w:w="2736" w:type="dxa"/>
          </w:tcPr>
          <w:p w14:paraId="69EEC025" w14:textId="77777777" w:rsidR="00735560" w:rsidRPr="00576462" w:rsidRDefault="00735560" w:rsidP="00BA23FA">
            <w:pPr>
              <w:jc w:val="left"/>
              <w:rPr>
                <w:rFonts w:asciiTheme="minorHAnsi" w:hAnsiTheme="minorHAnsi" w:cstheme="minorHAnsi"/>
                <w:szCs w:val="24"/>
              </w:rPr>
            </w:pPr>
            <w:r w:rsidRPr="00576462">
              <w:rPr>
                <w:rFonts w:asciiTheme="minorHAnsi" w:hAnsiTheme="minorHAnsi" w:cstheme="minorHAnsi"/>
                <w:szCs w:val="24"/>
              </w:rPr>
              <w:t>Authorities for Transportation</w:t>
            </w:r>
          </w:p>
        </w:tc>
        <w:tc>
          <w:tcPr>
            <w:tcW w:w="2736" w:type="dxa"/>
          </w:tcPr>
          <w:p w14:paraId="074E4A26" w14:textId="77777777" w:rsidR="00735560" w:rsidRPr="00576462" w:rsidRDefault="00735560" w:rsidP="00BA23FA">
            <w:pPr>
              <w:jc w:val="left"/>
              <w:rPr>
                <w:rFonts w:asciiTheme="minorHAnsi" w:hAnsiTheme="minorHAnsi" w:cstheme="minorHAnsi"/>
                <w:szCs w:val="24"/>
              </w:rPr>
            </w:pPr>
            <w:r w:rsidRPr="00576462">
              <w:rPr>
                <w:rFonts w:asciiTheme="minorHAnsi" w:hAnsiTheme="minorHAnsi" w:cstheme="minorHAnsi"/>
                <w:szCs w:val="24"/>
              </w:rPr>
              <w:t>Those who make decisions</w:t>
            </w:r>
          </w:p>
        </w:tc>
        <w:tc>
          <w:tcPr>
            <w:tcW w:w="2736" w:type="dxa"/>
          </w:tcPr>
          <w:p w14:paraId="617F4D33" w14:textId="77777777" w:rsidR="00735560" w:rsidRPr="00576462" w:rsidRDefault="00735560" w:rsidP="00BA23FA">
            <w:pPr>
              <w:jc w:val="left"/>
              <w:rPr>
                <w:rFonts w:asciiTheme="minorHAnsi" w:hAnsiTheme="minorHAnsi" w:cstheme="minorHAnsi"/>
                <w:szCs w:val="24"/>
              </w:rPr>
            </w:pPr>
            <w:r w:rsidRPr="00576462">
              <w:rPr>
                <w:rFonts w:asciiTheme="minorHAnsi" w:hAnsiTheme="minorHAnsi" w:cstheme="minorHAnsi"/>
                <w:szCs w:val="24"/>
              </w:rPr>
              <w:t>Enhance traffic flow and road safety</w:t>
            </w:r>
          </w:p>
        </w:tc>
      </w:tr>
      <w:tr w:rsidR="00735560" w:rsidRPr="00576462" w14:paraId="2B0B5824" w14:textId="77777777" w:rsidTr="00BA23FA">
        <w:trPr>
          <w:trHeight w:val="20"/>
        </w:trPr>
        <w:tc>
          <w:tcPr>
            <w:tcW w:w="2736" w:type="dxa"/>
          </w:tcPr>
          <w:p w14:paraId="78D659C4" w14:textId="77777777" w:rsidR="00735560" w:rsidRPr="00576462" w:rsidRDefault="00735560" w:rsidP="00BA23FA">
            <w:pPr>
              <w:jc w:val="left"/>
              <w:rPr>
                <w:rFonts w:asciiTheme="minorHAnsi" w:hAnsiTheme="minorHAnsi" w:cstheme="minorHAnsi"/>
                <w:szCs w:val="24"/>
              </w:rPr>
            </w:pPr>
            <w:r w:rsidRPr="00576462">
              <w:rPr>
                <w:rFonts w:asciiTheme="minorHAnsi" w:hAnsiTheme="minorHAnsi" w:cstheme="minorHAnsi"/>
                <w:szCs w:val="24"/>
              </w:rPr>
              <w:t>Users of the System</w:t>
            </w:r>
          </w:p>
        </w:tc>
        <w:tc>
          <w:tcPr>
            <w:tcW w:w="2736" w:type="dxa"/>
          </w:tcPr>
          <w:p w14:paraId="523EA006" w14:textId="77777777" w:rsidR="00735560" w:rsidRPr="00576462" w:rsidRDefault="00735560" w:rsidP="00BA23FA">
            <w:pPr>
              <w:jc w:val="left"/>
              <w:rPr>
                <w:rFonts w:asciiTheme="minorHAnsi" w:hAnsiTheme="minorHAnsi" w:cstheme="minorHAnsi"/>
                <w:szCs w:val="24"/>
              </w:rPr>
            </w:pPr>
            <w:r w:rsidRPr="00576462">
              <w:rPr>
                <w:rFonts w:asciiTheme="minorHAnsi" w:hAnsiTheme="minorHAnsi" w:cstheme="minorHAnsi"/>
                <w:szCs w:val="24"/>
              </w:rPr>
              <w:t>End-users</w:t>
            </w:r>
          </w:p>
        </w:tc>
        <w:tc>
          <w:tcPr>
            <w:tcW w:w="2736" w:type="dxa"/>
          </w:tcPr>
          <w:p w14:paraId="478DEEB4" w14:textId="77777777" w:rsidR="00735560" w:rsidRPr="00576462" w:rsidRDefault="00735560" w:rsidP="00BA23FA">
            <w:pPr>
              <w:jc w:val="left"/>
              <w:rPr>
                <w:rFonts w:asciiTheme="minorHAnsi" w:hAnsiTheme="minorHAnsi" w:cstheme="minorHAnsi"/>
                <w:szCs w:val="24"/>
              </w:rPr>
            </w:pPr>
            <w:r w:rsidRPr="00576462">
              <w:rPr>
                <w:rFonts w:asciiTheme="minorHAnsi" w:hAnsiTheme="minorHAnsi" w:cstheme="minorHAnsi"/>
                <w:szCs w:val="24"/>
              </w:rPr>
              <w:t>user-friendly interface, precise outcomes</w:t>
            </w:r>
          </w:p>
        </w:tc>
      </w:tr>
      <w:tr w:rsidR="00735560" w:rsidRPr="00576462" w14:paraId="42E93F5F" w14:textId="77777777" w:rsidTr="00BA23FA">
        <w:trPr>
          <w:trHeight w:val="20"/>
        </w:trPr>
        <w:tc>
          <w:tcPr>
            <w:tcW w:w="2736" w:type="dxa"/>
          </w:tcPr>
          <w:p w14:paraId="6D41345E" w14:textId="77777777" w:rsidR="00735560" w:rsidRPr="00576462" w:rsidRDefault="00735560" w:rsidP="00BA23FA">
            <w:pPr>
              <w:jc w:val="left"/>
              <w:rPr>
                <w:rFonts w:asciiTheme="minorHAnsi" w:hAnsiTheme="minorHAnsi" w:cstheme="minorHAnsi"/>
                <w:szCs w:val="24"/>
              </w:rPr>
            </w:pPr>
            <w:r w:rsidRPr="00576462">
              <w:rPr>
                <w:rFonts w:asciiTheme="minorHAnsi" w:hAnsiTheme="minorHAnsi" w:cstheme="minorHAnsi"/>
                <w:szCs w:val="24"/>
              </w:rPr>
              <w:t>Designers</w:t>
            </w:r>
          </w:p>
        </w:tc>
        <w:tc>
          <w:tcPr>
            <w:tcW w:w="2736" w:type="dxa"/>
          </w:tcPr>
          <w:p w14:paraId="7982EB70" w14:textId="77777777" w:rsidR="00735560" w:rsidRPr="00576462" w:rsidRDefault="00735560" w:rsidP="00BA23FA">
            <w:pPr>
              <w:jc w:val="left"/>
              <w:rPr>
                <w:rFonts w:asciiTheme="minorHAnsi" w:hAnsiTheme="minorHAnsi" w:cstheme="minorHAnsi"/>
                <w:szCs w:val="24"/>
              </w:rPr>
            </w:pPr>
            <w:r w:rsidRPr="00576462">
              <w:rPr>
                <w:rFonts w:asciiTheme="minorHAnsi" w:hAnsiTheme="minorHAnsi" w:cstheme="minorHAnsi"/>
                <w:szCs w:val="24"/>
              </w:rPr>
              <w:t>Project group</w:t>
            </w:r>
          </w:p>
        </w:tc>
        <w:tc>
          <w:tcPr>
            <w:tcW w:w="2736" w:type="dxa"/>
          </w:tcPr>
          <w:p w14:paraId="2E8F1A1B" w14:textId="77777777" w:rsidR="00735560" w:rsidRPr="00576462" w:rsidRDefault="00735560" w:rsidP="00BA23FA">
            <w:pPr>
              <w:jc w:val="left"/>
              <w:rPr>
                <w:rFonts w:asciiTheme="minorHAnsi" w:hAnsiTheme="minorHAnsi" w:cstheme="minorHAnsi"/>
                <w:szCs w:val="24"/>
              </w:rPr>
            </w:pPr>
            <w:r w:rsidRPr="00576462">
              <w:rPr>
                <w:rFonts w:asciiTheme="minorHAnsi" w:hAnsiTheme="minorHAnsi" w:cstheme="minorHAnsi"/>
                <w:szCs w:val="24"/>
              </w:rPr>
              <w:t>robustness and technological innovation</w:t>
            </w:r>
          </w:p>
        </w:tc>
      </w:tr>
      <w:tr w:rsidR="00735560" w:rsidRPr="00576462" w14:paraId="174813AB" w14:textId="77777777" w:rsidTr="00BA23FA">
        <w:trPr>
          <w:trHeight w:val="20"/>
        </w:trPr>
        <w:tc>
          <w:tcPr>
            <w:tcW w:w="2736" w:type="dxa"/>
          </w:tcPr>
          <w:p w14:paraId="0930F6E2" w14:textId="77777777" w:rsidR="00735560" w:rsidRPr="00576462" w:rsidRDefault="00735560" w:rsidP="00BA23FA">
            <w:pPr>
              <w:jc w:val="left"/>
              <w:rPr>
                <w:rFonts w:asciiTheme="minorHAnsi" w:hAnsiTheme="minorHAnsi" w:cstheme="minorHAnsi"/>
                <w:szCs w:val="24"/>
              </w:rPr>
            </w:pPr>
            <w:r w:rsidRPr="00576462">
              <w:rPr>
                <w:rFonts w:asciiTheme="minorHAnsi" w:hAnsiTheme="minorHAnsi" w:cstheme="minorHAnsi"/>
                <w:szCs w:val="24"/>
              </w:rPr>
              <w:t>Organizations Regulating</w:t>
            </w:r>
          </w:p>
        </w:tc>
        <w:tc>
          <w:tcPr>
            <w:tcW w:w="2736" w:type="dxa"/>
          </w:tcPr>
          <w:p w14:paraId="367BE7A3" w14:textId="77777777" w:rsidR="00735560" w:rsidRPr="00576462" w:rsidRDefault="00735560" w:rsidP="00BA23FA">
            <w:pPr>
              <w:jc w:val="left"/>
              <w:rPr>
                <w:rFonts w:asciiTheme="minorHAnsi" w:hAnsiTheme="minorHAnsi" w:cstheme="minorHAnsi"/>
                <w:szCs w:val="24"/>
              </w:rPr>
            </w:pPr>
            <w:r w:rsidRPr="00576462">
              <w:rPr>
                <w:rFonts w:asciiTheme="minorHAnsi" w:hAnsiTheme="minorHAnsi" w:cstheme="minorHAnsi"/>
                <w:szCs w:val="24"/>
              </w:rPr>
              <w:t>makers of policy</w:t>
            </w:r>
          </w:p>
        </w:tc>
        <w:tc>
          <w:tcPr>
            <w:tcW w:w="2736" w:type="dxa"/>
          </w:tcPr>
          <w:p w14:paraId="4A722025" w14:textId="77777777" w:rsidR="00735560" w:rsidRPr="00576462" w:rsidRDefault="00735560" w:rsidP="00BA23FA">
            <w:pPr>
              <w:jc w:val="left"/>
              <w:rPr>
                <w:rFonts w:asciiTheme="minorHAnsi" w:hAnsiTheme="minorHAnsi" w:cstheme="minorHAnsi"/>
                <w:szCs w:val="24"/>
              </w:rPr>
            </w:pPr>
            <w:r w:rsidRPr="00576462">
              <w:rPr>
                <w:rFonts w:asciiTheme="minorHAnsi" w:hAnsiTheme="minorHAnsi" w:cstheme="minorHAnsi"/>
                <w:szCs w:val="24"/>
              </w:rPr>
              <w:t>respect to traffic laws</w:t>
            </w:r>
          </w:p>
        </w:tc>
      </w:tr>
    </w:tbl>
    <w:p w14:paraId="432753FF" w14:textId="1D3EE879" w:rsidR="00735560" w:rsidRDefault="00735560" w:rsidP="00735560">
      <w:pPr>
        <w:jc w:val="center"/>
        <w:rPr>
          <w:rFonts w:cstheme="minorHAnsi"/>
          <w:szCs w:val="24"/>
        </w:rPr>
      </w:pPr>
      <w:r w:rsidRPr="0056202A">
        <w:rPr>
          <w:rFonts w:cstheme="minorHAnsi"/>
          <w:szCs w:val="24"/>
        </w:rPr>
        <w:lastRenderedPageBreak/>
        <w:t>Table 3.1</w:t>
      </w:r>
      <w:r w:rsidR="00D40164" w:rsidRPr="00D40164">
        <w:t xml:space="preserve"> </w:t>
      </w:r>
      <w:r w:rsidR="00D40164" w:rsidRPr="00D40164">
        <w:rPr>
          <w:rFonts w:cstheme="minorHAnsi"/>
          <w:szCs w:val="24"/>
        </w:rPr>
        <w:t>Table of Market Testing.[</w:t>
      </w:r>
      <w:r w:rsidR="008C4883">
        <w:rPr>
          <w:rFonts w:cstheme="minorHAnsi"/>
          <w:szCs w:val="24"/>
        </w:rPr>
        <w:t>15,16]</w:t>
      </w:r>
    </w:p>
    <w:p w14:paraId="480F1F92" w14:textId="77777777" w:rsidR="006A0BCE" w:rsidRPr="0056202A" w:rsidRDefault="006A0BCE" w:rsidP="00735560">
      <w:pPr>
        <w:jc w:val="center"/>
        <w:rPr>
          <w:rFonts w:cstheme="minorHAnsi"/>
          <w:szCs w:val="24"/>
        </w:rPr>
      </w:pPr>
    </w:p>
    <w:p w14:paraId="56CE4569" w14:textId="77777777" w:rsidR="00735560" w:rsidRDefault="00735560" w:rsidP="00735560">
      <w:pPr>
        <w:ind w:left="446"/>
      </w:pPr>
      <w:r>
        <w:t xml:space="preserve">Gathering and Examining Data: </w:t>
      </w:r>
    </w:p>
    <w:p w14:paraId="21E21D54" w14:textId="3F456807" w:rsidR="00735560" w:rsidRDefault="000E7B6E" w:rsidP="00735560">
      <w:pPr>
        <w:ind w:left="446"/>
      </w:pPr>
      <w:r w:rsidRPr="000E7B6E">
        <w:t>The process of collecting data involves acquiring a range of datasets containing images of traffic signs shot in various situations, such as varying lighting, the environment, and sign locations. [17] Understanding the issues, diversity, and distribution of the collected dataset is the goal of following statistical analysis.[17]</w:t>
      </w:r>
    </w:p>
    <w:p w14:paraId="7A8BE6B2" w14:textId="77777777" w:rsidR="00735560" w:rsidRDefault="00735560" w:rsidP="00735560">
      <w:pPr>
        <w:ind w:left="446"/>
      </w:pPr>
    </w:p>
    <w:p w14:paraId="641E29EE" w14:textId="77777777" w:rsidR="000515C4" w:rsidRDefault="00735560" w:rsidP="00735560">
      <w:pPr>
        <w:ind w:left="446"/>
      </w:pPr>
      <w:r>
        <w:t xml:space="preserve">Requirements for Software and Hardware: </w:t>
      </w:r>
    </w:p>
    <w:p w14:paraId="7E2260B0" w14:textId="77777777" w:rsidR="00797F5F" w:rsidRDefault="00797F5F" w:rsidP="00797F5F">
      <w:pPr>
        <w:ind w:left="446"/>
      </w:pPr>
      <w:r>
        <w:t>A detailed examination of the necessary hardware and software is an essential part of the analysis phase. [18] This entails outlining the required software, such as the tensor flow algorithm and OpenCV, to implement the algorithms, as well as the hardware requirements, such as high-definition cameras and the specifications for the GPU required for immediate processing.[18]</w:t>
      </w:r>
    </w:p>
    <w:p w14:paraId="07E44071" w14:textId="77777777" w:rsidR="00797F5F" w:rsidRDefault="00797F5F" w:rsidP="00797F5F">
      <w:pPr>
        <w:ind w:left="446"/>
      </w:pPr>
      <w:r>
        <w:t>This table is a list of the software and equipment needed for the structure:</w:t>
      </w:r>
    </w:p>
    <w:p w14:paraId="71C6890E" w14:textId="77777777" w:rsidR="006A0BCE" w:rsidRDefault="006A0BCE" w:rsidP="00735560">
      <w:pPr>
        <w:ind w:left="446"/>
      </w:pPr>
    </w:p>
    <w:tbl>
      <w:tblPr>
        <w:tblStyle w:val="a4"/>
        <w:tblW w:w="0" w:type="auto"/>
        <w:tblInd w:w="474" w:type="dxa"/>
        <w:tblLook w:val="04A0" w:firstRow="1" w:lastRow="0" w:firstColumn="1" w:lastColumn="0" w:noHBand="0" w:noVBand="1"/>
      </w:tblPr>
      <w:tblGrid>
        <w:gridCol w:w="4032"/>
        <w:gridCol w:w="4032"/>
      </w:tblGrid>
      <w:tr w:rsidR="00D542CE" w:rsidRPr="00FB5A4A" w14:paraId="3DD1430B" w14:textId="77777777" w:rsidTr="00BA23FA">
        <w:tc>
          <w:tcPr>
            <w:tcW w:w="4032" w:type="dxa"/>
          </w:tcPr>
          <w:p w14:paraId="5AA36E00" w14:textId="77777777" w:rsidR="00D542CE" w:rsidRPr="00FB5A4A" w:rsidRDefault="00D542CE" w:rsidP="0014724B">
            <w:pPr>
              <w:tabs>
                <w:tab w:val="left" w:pos="2838"/>
              </w:tabs>
              <w:jc w:val="left"/>
              <w:rPr>
                <w:rFonts w:asciiTheme="minorHAnsi" w:hAnsiTheme="minorHAnsi" w:cstheme="minorHAnsi"/>
              </w:rPr>
            </w:pPr>
            <w:r w:rsidRPr="00FB5A4A">
              <w:rPr>
                <w:rFonts w:asciiTheme="minorHAnsi" w:hAnsiTheme="minorHAnsi" w:cstheme="minorHAnsi"/>
              </w:rPr>
              <w:t>Requirement</w:t>
            </w:r>
            <w:r w:rsidR="0014724B">
              <w:rPr>
                <w:rFonts w:asciiTheme="minorHAnsi" w:hAnsiTheme="minorHAnsi" w:cstheme="minorHAnsi"/>
              </w:rPr>
              <w:tab/>
            </w:r>
          </w:p>
        </w:tc>
        <w:tc>
          <w:tcPr>
            <w:tcW w:w="4032" w:type="dxa"/>
          </w:tcPr>
          <w:p w14:paraId="4ABFDEC0" w14:textId="77777777" w:rsidR="00D542CE" w:rsidRPr="00FB5A4A" w:rsidRDefault="00D542CE" w:rsidP="00BA23FA">
            <w:pPr>
              <w:jc w:val="left"/>
              <w:rPr>
                <w:rFonts w:asciiTheme="minorHAnsi" w:hAnsiTheme="minorHAnsi" w:cstheme="minorHAnsi"/>
              </w:rPr>
            </w:pPr>
            <w:r w:rsidRPr="00FB5A4A">
              <w:rPr>
                <w:rFonts w:asciiTheme="minorHAnsi" w:hAnsiTheme="minorHAnsi" w:cstheme="minorHAnsi"/>
              </w:rPr>
              <w:t>Synopsis</w:t>
            </w:r>
          </w:p>
        </w:tc>
      </w:tr>
      <w:tr w:rsidR="00D542CE" w:rsidRPr="00FB5A4A" w14:paraId="08F3E8A9" w14:textId="77777777" w:rsidTr="00BA23FA">
        <w:tc>
          <w:tcPr>
            <w:tcW w:w="4032" w:type="dxa"/>
          </w:tcPr>
          <w:p w14:paraId="2005C7ED" w14:textId="77777777" w:rsidR="00D542CE" w:rsidRPr="00FB5A4A" w:rsidRDefault="00D542CE" w:rsidP="00BA23FA">
            <w:pPr>
              <w:jc w:val="left"/>
              <w:rPr>
                <w:rFonts w:asciiTheme="minorHAnsi" w:hAnsiTheme="minorHAnsi" w:cstheme="minorHAnsi"/>
              </w:rPr>
            </w:pPr>
            <w:r w:rsidRPr="00FB5A4A">
              <w:rPr>
                <w:rFonts w:asciiTheme="minorHAnsi" w:hAnsiTheme="minorHAnsi" w:cstheme="minorHAnsi"/>
              </w:rPr>
              <w:t>Cameras with an excellent sensitivity</w:t>
            </w:r>
          </w:p>
        </w:tc>
        <w:tc>
          <w:tcPr>
            <w:tcW w:w="4032" w:type="dxa"/>
          </w:tcPr>
          <w:p w14:paraId="18D39B27" w14:textId="77777777" w:rsidR="00D542CE" w:rsidRPr="00FB5A4A" w:rsidRDefault="00D542CE" w:rsidP="00BA23FA">
            <w:pPr>
              <w:jc w:val="left"/>
              <w:rPr>
                <w:rFonts w:asciiTheme="minorHAnsi" w:hAnsiTheme="minorHAnsi" w:cstheme="minorHAnsi"/>
              </w:rPr>
            </w:pPr>
            <w:r w:rsidRPr="00FB5A4A">
              <w:rPr>
                <w:rFonts w:asciiTheme="minorHAnsi" w:hAnsiTheme="minorHAnsi" w:cstheme="minorHAnsi"/>
              </w:rPr>
              <w:t>Take clear photos to identify the signs.</w:t>
            </w:r>
          </w:p>
        </w:tc>
      </w:tr>
      <w:tr w:rsidR="00D542CE" w:rsidRPr="00FB5A4A" w14:paraId="607EFEBD" w14:textId="77777777" w:rsidTr="00BA23FA">
        <w:tc>
          <w:tcPr>
            <w:tcW w:w="4032" w:type="dxa"/>
          </w:tcPr>
          <w:p w14:paraId="1031456F" w14:textId="77777777" w:rsidR="00D542CE" w:rsidRPr="00FB5A4A" w:rsidRDefault="00D542CE" w:rsidP="00BA23FA">
            <w:pPr>
              <w:jc w:val="left"/>
              <w:rPr>
                <w:rFonts w:asciiTheme="minorHAnsi" w:hAnsiTheme="minorHAnsi" w:cstheme="minorHAnsi"/>
              </w:rPr>
            </w:pPr>
            <w:r w:rsidRPr="00FB5A4A">
              <w:rPr>
                <w:rFonts w:asciiTheme="minorHAnsi" w:hAnsiTheme="minorHAnsi" w:cstheme="minorHAnsi"/>
              </w:rPr>
              <w:t>GPUs</w:t>
            </w:r>
          </w:p>
        </w:tc>
        <w:tc>
          <w:tcPr>
            <w:tcW w:w="4032" w:type="dxa"/>
          </w:tcPr>
          <w:p w14:paraId="4D4162FA" w14:textId="77777777" w:rsidR="00D542CE" w:rsidRPr="00FB5A4A" w:rsidRDefault="00D542CE" w:rsidP="00BA23FA">
            <w:pPr>
              <w:jc w:val="left"/>
              <w:rPr>
                <w:rFonts w:asciiTheme="minorHAnsi" w:hAnsiTheme="minorHAnsi" w:cstheme="minorHAnsi"/>
              </w:rPr>
            </w:pPr>
            <w:r w:rsidRPr="00FB5A4A">
              <w:rPr>
                <w:rFonts w:asciiTheme="minorHAnsi" w:hAnsiTheme="minorHAnsi" w:cstheme="minorHAnsi"/>
              </w:rPr>
              <w:t>Processing power in real time for effective identification.</w:t>
            </w:r>
          </w:p>
        </w:tc>
      </w:tr>
      <w:tr w:rsidR="00D542CE" w:rsidRPr="00FB5A4A" w14:paraId="292ACF3F" w14:textId="77777777" w:rsidTr="00BA23FA">
        <w:tc>
          <w:tcPr>
            <w:tcW w:w="4032" w:type="dxa"/>
          </w:tcPr>
          <w:p w14:paraId="02FF8469" w14:textId="77777777" w:rsidR="00D542CE" w:rsidRPr="00FB5A4A" w:rsidRDefault="00D542CE" w:rsidP="00BA23FA">
            <w:pPr>
              <w:jc w:val="left"/>
              <w:rPr>
                <w:rFonts w:asciiTheme="minorHAnsi" w:hAnsiTheme="minorHAnsi" w:cstheme="minorHAnsi"/>
              </w:rPr>
            </w:pPr>
            <w:r w:rsidRPr="00FB5A4A">
              <w:rPr>
                <w:rFonts w:asciiTheme="minorHAnsi" w:hAnsiTheme="minorHAnsi" w:cstheme="minorHAnsi"/>
              </w:rPr>
              <w:t>An OpenCV or Tensor Flow</w:t>
            </w:r>
          </w:p>
        </w:tc>
        <w:tc>
          <w:tcPr>
            <w:tcW w:w="4032" w:type="dxa"/>
          </w:tcPr>
          <w:p w14:paraId="1F876B44" w14:textId="77777777" w:rsidR="00D542CE" w:rsidRPr="00FB5A4A" w:rsidRDefault="00D542CE" w:rsidP="00BA23FA">
            <w:pPr>
              <w:jc w:val="left"/>
              <w:rPr>
                <w:rFonts w:asciiTheme="minorHAnsi" w:hAnsiTheme="minorHAnsi" w:cstheme="minorHAnsi"/>
              </w:rPr>
            </w:pPr>
            <w:r w:rsidRPr="00FB5A4A">
              <w:rPr>
                <w:rFonts w:asciiTheme="minorHAnsi" w:hAnsiTheme="minorHAnsi" w:cstheme="minorHAnsi"/>
              </w:rPr>
              <w:t>Frameworks for machine learning in algorithm implementation.</w:t>
            </w:r>
          </w:p>
        </w:tc>
      </w:tr>
      <w:tr w:rsidR="00D542CE" w:rsidRPr="00FB5A4A" w14:paraId="33BEC8CF" w14:textId="77777777" w:rsidTr="00BA23FA">
        <w:tc>
          <w:tcPr>
            <w:tcW w:w="4032" w:type="dxa"/>
          </w:tcPr>
          <w:p w14:paraId="6A5D6F90" w14:textId="77777777" w:rsidR="00D542CE" w:rsidRPr="00FB5A4A" w:rsidRDefault="00D542CE" w:rsidP="00BA23FA">
            <w:pPr>
              <w:jc w:val="left"/>
              <w:rPr>
                <w:rFonts w:asciiTheme="minorHAnsi" w:hAnsiTheme="minorHAnsi" w:cstheme="minorHAnsi"/>
              </w:rPr>
            </w:pPr>
            <w:r w:rsidRPr="00FB5A4A">
              <w:rPr>
                <w:rFonts w:asciiTheme="minorHAnsi" w:hAnsiTheme="minorHAnsi" w:cstheme="minorHAnsi"/>
              </w:rPr>
              <w:t>Interface that is easy to use</w:t>
            </w:r>
          </w:p>
          <w:p w14:paraId="1D8DD2B0" w14:textId="77777777" w:rsidR="00D542CE" w:rsidRPr="00FB5A4A" w:rsidRDefault="00D542CE" w:rsidP="00BA23FA">
            <w:pPr>
              <w:jc w:val="left"/>
              <w:rPr>
                <w:rFonts w:asciiTheme="minorHAnsi" w:hAnsiTheme="minorHAnsi" w:cstheme="minorHAnsi"/>
              </w:rPr>
            </w:pPr>
          </w:p>
          <w:p w14:paraId="64D86893" w14:textId="77777777" w:rsidR="00D542CE" w:rsidRPr="00FB5A4A" w:rsidRDefault="00D542CE" w:rsidP="00BA23FA">
            <w:pPr>
              <w:jc w:val="left"/>
              <w:rPr>
                <w:rFonts w:asciiTheme="minorHAnsi" w:hAnsiTheme="minorHAnsi" w:cstheme="minorHAnsi"/>
              </w:rPr>
            </w:pPr>
          </w:p>
        </w:tc>
        <w:tc>
          <w:tcPr>
            <w:tcW w:w="4032" w:type="dxa"/>
          </w:tcPr>
          <w:p w14:paraId="5D30C9E9" w14:textId="77777777" w:rsidR="00D542CE" w:rsidRPr="00FB5A4A" w:rsidRDefault="00D542CE" w:rsidP="00BA23FA">
            <w:pPr>
              <w:jc w:val="left"/>
              <w:rPr>
                <w:rFonts w:asciiTheme="minorHAnsi" w:hAnsiTheme="minorHAnsi" w:cstheme="minorHAnsi"/>
              </w:rPr>
            </w:pPr>
            <w:r w:rsidRPr="00FB5A4A">
              <w:rPr>
                <w:rFonts w:asciiTheme="minorHAnsi" w:hAnsiTheme="minorHAnsi" w:cstheme="minorHAnsi"/>
              </w:rPr>
              <w:t>Detected signs are simply displayed on the live video channel.</w:t>
            </w:r>
          </w:p>
        </w:tc>
      </w:tr>
    </w:tbl>
    <w:p w14:paraId="7B72A632" w14:textId="77777777" w:rsidR="006A0BCE" w:rsidRDefault="006A0BCE" w:rsidP="00D542CE">
      <w:pPr>
        <w:ind w:left="2160"/>
        <w:rPr>
          <w:rFonts w:cstheme="minorHAnsi"/>
        </w:rPr>
      </w:pPr>
      <w:bookmarkStart w:id="232" w:name="_Hlk153146396"/>
    </w:p>
    <w:p w14:paraId="392A8CE2" w14:textId="073AF26B" w:rsidR="00735560" w:rsidRDefault="00D542CE" w:rsidP="00D542CE">
      <w:pPr>
        <w:ind w:left="2160"/>
        <w:rPr>
          <w:rFonts w:cstheme="minorHAnsi"/>
        </w:rPr>
      </w:pPr>
      <w:r w:rsidRPr="0056202A">
        <w:rPr>
          <w:rFonts w:cstheme="minorHAnsi"/>
        </w:rPr>
        <w:t>Table 3.2: Hardware and Software Requirements.</w:t>
      </w:r>
      <w:bookmarkEnd w:id="232"/>
      <w:r w:rsidR="008C4883">
        <w:rPr>
          <w:rFonts w:cstheme="minorHAnsi"/>
        </w:rPr>
        <w:t>[18]</w:t>
      </w:r>
    </w:p>
    <w:p w14:paraId="3776E76E" w14:textId="77777777" w:rsidR="006A0BCE" w:rsidRDefault="006A0BCE" w:rsidP="005B1D54">
      <w:pPr>
        <w:tabs>
          <w:tab w:val="left" w:pos="3120"/>
        </w:tabs>
        <w:ind w:left="2160"/>
        <w:rPr>
          <w:rFonts w:cstheme="minorHAnsi"/>
        </w:rPr>
      </w:pPr>
    </w:p>
    <w:p w14:paraId="7E579EA2" w14:textId="77777777" w:rsidR="006A0BCE" w:rsidRDefault="006A0BCE" w:rsidP="005B1D54">
      <w:pPr>
        <w:tabs>
          <w:tab w:val="left" w:pos="3120"/>
        </w:tabs>
        <w:ind w:left="2160"/>
        <w:rPr>
          <w:rFonts w:cstheme="minorHAnsi"/>
        </w:rPr>
      </w:pPr>
    </w:p>
    <w:p w14:paraId="414A89CD" w14:textId="77777777" w:rsidR="006A0BCE" w:rsidRDefault="006A0BCE" w:rsidP="005B1D54">
      <w:pPr>
        <w:tabs>
          <w:tab w:val="left" w:pos="3120"/>
        </w:tabs>
        <w:ind w:left="2160"/>
        <w:rPr>
          <w:rFonts w:cstheme="minorHAnsi"/>
        </w:rPr>
      </w:pPr>
    </w:p>
    <w:p w14:paraId="7243AC3F" w14:textId="77777777" w:rsidR="006A0BCE" w:rsidRDefault="006A0BCE" w:rsidP="005B1D54">
      <w:pPr>
        <w:tabs>
          <w:tab w:val="left" w:pos="3120"/>
        </w:tabs>
        <w:ind w:left="2160"/>
        <w:rPr>
          <w:rFonts w:cstheme="minorHAnsi"/>
        </w:rPr>
      </w:pPr>
    </w:p>
    <w:p w14:paraId="44278AA0" w14:textId="77777777" w:rsidR="006A0BCE" w:rsidRDefault="006A0BCE" w:rsidP="005B1D54">
      <w:pPr>
        <w:tabs>
          <w:tab w:val="left" w:pos="3120"/>
        </w:tabs>
        <w:ind w:left="2160"/>
        <w:rPr>
          <w:rFonts w:cstheme="minorHAnsi"/>
        </w:rPr>
      </w:pPr>
    </w:p>
    <w:p w14:paraId="0BA25F3C" w14:textId="5A6708CA" w:rsidR="006A0BCE" w:rsidRDefault="006A0BCE" w:rsidP="005B1D54">
      <w:pPr>
        <w:tabs>
          <w:tab w:val="left" w:pos="3120"/>
        </w:tabs>
        <w:ind w:left="2160"/>
        <w:rPr>
          <w:rFonts w:cstheme="minorHAnsi"/>
        </w:rPr>
      </w:pPr>
    </w:p>
    <w:p w14:paraId="1626711F" w14:textId="7147570D" w:rsidR="000515C4" w:rsidRPr="0056202A" w:rsidRDefault="0014724B" w:rsidP="005B1D54">
      <w:pPr>
        <w:tabs>
          <w:tab w:val="left" w:pos="3120"/>
        </w:tabs>
        <w:ind w:left="2160"/>
        <w:rPr>
          <w:rFonts w:cstheme="minorHAnsi"/>
        </w:rPr>
      </w:pPr>
      <w:r>
        <w:rPr>
          <w:rFonts w:cstheme="minorHAnsi"/>
        </w:rPr>
        <w:tab/>
      </w:r>
    </w:p>
    <w:p w14:paraId="5BCE7638" w14:textId="623240E6" w:rsidR="00735560" w:rsidRDefault="00735560" w:rsidP="00735560">
      <w:pPr>
        <w:pStyle w:val="4"/>
        <w:numPr>
          <w:ilvl w:val="3"/>
          <w:numId w:val="17"/>
        </w:numPr>
        <w:spacing w:line="360" w:lineRule="auto"/>
        <w:ind w:left="1166" w:hanging="720"/>
        <w:rPr>
          <w:i w:val="0"/>
          <w:iCs w:val="0"/>
        </w:rPr>
      </w:pPr>
      <w:r w:rsidRPr="00FE4531">
        <w:rPr>
          <w:i w:val="0"/>
          <w:iCs w:val="0"/>
        </w:rPr>
        <w:lastRenderedPageBreak/>
        <w:t>Design Phase</w:t>
      </w:r>
    </w:p>
    <w:p w14:paraId="1A9A38E2" w14:textId="6ACD2EE8" w:rsidR="00F408BC" w:rsidRDefault="006A0BCE" w:rsidP="00F408BC">
      <w:r>
        <w:rPr>
          <w:noProof/>
        </w:rPr>
        <w:drawing>
          <wp:anchor distT="0" distB="0" distL="114300" distR="114300" simplePos="0" relativeHeight="251658264" behindDoc="0" locked="0" layoutInCell="1" allowOverlap="1" wp14:anchorId="03301FE8" wp14:editId="278DF003">
            <wp:simplePos x="0" y="0"/>
            <wp:positionH relativeFrom="margin">
              <wp:align>center</wp:align>
            </wp:positionH>
            <wp:positionV relativeFrom="bottomMargin">
              <wp:posOffset>-8448482</wp:posOffset>
            </wp:positionV>
            <wp:extent cx="2915920" cy="1642745"/>
            <wp:effectExtent l="0" t="0" r="0" b="0"/>
            <wp:wrapSquare wrapText="bothSides"/>
            <wp:docPr id="4" name="Picture 4" descr="desig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sign.jpg"/>
                    <pic:cNvPicPr/>
                  </pic:nvPicPr>
                  <pic:blipFill>
                    <a:blip r:embed="rId16" cstate="print"/>
                    <a:stretch>
                      <a:fillRect/>
                    </a:stretch>
                  </pic:blipFill>
                  <pic:spPr>
                    <a:xfrm>
                      <a:off x="0" y="0"/>
                      <a:ext cx="2915920" cy="1642745"/>
                    </a:xfrm>
                    <a:prstGeom prst="rect">
                      <a:avLst/>
                    </a:prstGeom>
                  </pic:spPr>
                </pic:pic>
              </a:graphicData>
            </a:graphic>
          </wp:anchor>
        </w:drawing>
      </w:r>
    </w:p>
    <w:p w14:paraId="2984F737" w14:textId="12448C75" w:rsidR="00F408BC" w:rsidRDefault="00F408BC" w:rsidP="00F408BC"/>
    <w:p w14:paraId="6D0CCCE6" w14:textId="235B8855" w:rsidR="00F408BC" w:rsidRDefault="00F408BC" w:rsidP="00F408BC"/>
    <w:p w14:paraId="1F1D7E2E" w14:textId="7B99146B" w:rsidR="00F408BC" w:rsidRDefault="00F408BC" w:rsidP="00F408BC"/>
    <w:p w14:paraId="497E7078" w14:textId="5FFB3E8A" w:rsidR="00F408BC" w:rsidRPr="00F408BC" w:rsidRDefault="00F408BC" w:rsidP="00F408BC">
      <w:pPr>
        <w:jc w:val="center"/>
      </w:pPr>
    </w:p>
    <w:p w14:paraId="12AD898F" w14:textId="75507D26" w:rsidR="00F408BC" w:rsidRDefault="00F408BC" w:rsidP="00D542CE">
      <w:pPr>
        <w:ind w:left="446"/>
      </w:pPr>
    </w:p>
    <w:p w14:paraId="4C212020" w14:textId="1885BEC3" w:rsidR="006A0BCE" w:rsidRDefault="005B1D54" w:rsidP="006A0BCE">
      <w:r>
        <w:rPr>
          <w:noProof/>
        </w:rPr>
        <mc:AlternateContent>
          <mc:Choice Requires="wps">
            <w:drawing>
              <wp:anchor distT="0" distB="0" distL="114300" distR="114300" simplePos="0" relativeHeight="251658266" behindDoc="0" locked="0" layoutInCell="1" allowOverlap="1" wp14:anchorId="0A47EE1C" wp14:editId="24C3DCF5">
                <wp:simplePos x="0" y="0"/>
                <wp:positionH relativeFrom="margin">
                  <wp:align>center</wp:align>
                </wp:positionH>
                <wp:positionV relativeFrom="paragraph">
                  <wp:posOffset>27940</wp:posOffset>
                </wp:positionV>
                <wp:extent cx="1987826" cy="365760"/>
                <wp:effectExtent l="0" t="0" r="0" b="0"/>
                <wp:wrapNone/>
                <wp:docPr id="717252767" name="Text Box 717252767"/>
                <wp:cNvGraphicFramePr/>
                <a:graphic xmlns:a="http://schemas.openxmlformats.org/drawingml/2006/main">
                  <a:graphicData uri="http://schemas.microsoft.com/office/word/2010/wordprocessingShape">
                    <wps:wsp>
                      <wps:cNvSpPr txBox="1"/>
                      <wps:spPr>
                        <a:xfrm>
                          <a:off x="0" y="0"/>
                          <a:ext cx="1987826" cy="365760"/>
                        </a:xfrm>
                        <a:prstGeom prst="rect">
                          <a:avLst/>
                        </a:prstGeom>
                        <a:solidFill>
                          <a:schemeClr val="bg1"/>
                        </a:solidFill>
                        <a:ln w="6350">
                          <a:noFill/>
                        </a:ln>
                      </wps:spPr>
                      <wps:txbx>
                        <w:txbxContent>
                          <w:p w14:paraId="76722C17" w14:textId="75761A89" w:rsidR="005B1D54" w:rsidRDefault="005B1D54">
                            <w:r w:rsidRPr="005B1D54">
                              <w:t>Figure 3.3: Design Phase[28]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47EE1C" id="Text Box 717252767" o:spid="_x0000_s1033" type="#_x0000_t202" style="position:absolute;left:0;text-align:left;margin-left:0;margin-top:2.2pt;width:156.5pt;height:28.8pt;z-index:25165826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" fillcolor="white [3212]" stroked="f" strokeweight=".5pt">
                <v:textbox>
                  <w:txbxContent>
                    <w:p w14:paraId="76722C17" w14:textId="75761A89" w:rsidR="005B1D54" w:rsidRDefault="005B1D54">
                      <w:r w:rsidRPr="005B1D54">
                        <w:t>Figure 3.3: Design Phase[28]</w:t>
                      </w:r>
                    </w:p>
                  </w:txbxContent>
                </v:textbox>
                <w10:wrap anchorx="margin"/>
              </v:shape>
            </w:pict>
          </mc:Fallback>
        </mc:AlternateContent>
      </w:r>
    </w:p>
    <w:p w14:paraId="2A87EDD1" w14:textId="77777777" w:rsidR="006A0BCE" w:rsidRDefault="006A0BCE" w:rsidP="00D542CE">
      <w:pPr>
        <w:ind w:left="446"/>
      </w:pPr>
    </w:p>
    <w:p w14:paraId="7B30626D" w14:textId="77777777" w:rsidR="00DE47D3" w:rsidRDefault="00DE47D3" w:rsidP="00D542CE">
      <w:pPr>
        <w:ind w:left="446"/>
      </w:pPr>
      <w:r w:rsidRPr="00DE47D3">
        <w:t>Technology Setting up: A comprehensive design process further develops the architectural framework of the traffic sign detecting system.[19] It goes into great depth about the multiple levels the pipeline, including the steps involved in extraction of features, classification, and picture editing.[19] The interconnections among these stages are highlighted to ensure effective finding and understanding of traffic signs.</w:t>
      </w:r>
    </w:p>
    <w:p w14:paraId="5FC831A2" w14:textId="77777777" w:rsidR="00DE47D3" w:rsidRDefault="00DE47D3" w:rsidP="00D542CE">
      <w:pPr>
        <w:ind w:left="446"/>
      </w:pPr>
    </w:p>
    <w:p w14:paraId="2CE61AE9" w14:textId="79A4CD0F" w:rsidR="00E47261" w:rsidRDefault="00E47261" w:rsidP="00E47261">
      <w:pPr>
        <w:ind w:left="446"/>
      </w:pPr>
      <w:r>
        <w:t xml:space="preserve">Method Choosing: To ascertain which algorithms would be most effective for the detecting task, a comprehensive analysis and evaluation were carried out. [19]The rationale for the utilization of specific Convolutional Neural Network (CNN) architectures, such YOLO and SSD, is thoroughly examined, showcasing their effectiveness in accurately </w:t>
      </w:r>
      <w:r w:rsidR="00912E77">
        <w:t>recognizing</w:t>
      </w:r>
      <w:r>
        <w:t xml:space="preserve"> traffic signs in real-time scenarios.[19]</w:t>
      </w:r>
    </w:p>
    <w:p w14:paraId="12A33942" w14:textId="02FFAF2D" w:rsidR="00E47261" w:rsidRDefault="00E47261" w:rsidP="00E47261">
      <w:pPr>
        <w:ind w:left="446"/>
      </w:pPr>
      <w:r>
        <w:t>This  table presents an examination of comparison of a few CNN designs, including SSD and YOLO, for detection accuracy and efficiency.[19]</w:t>
      </w:r>
    </w:p>
    <w:p w14:paraId="0E505207" w14:textId="77777777" w:rsidR="00D542CE" w:rsidRDefault="00D542CE" w:rsidP="00D542CE">
      <w:pPr>
        <w:ind w:left="446"/>
      </w:pPr>
    </w:p>
    <w:tbl>
      <w:tblPr>
        <w:tblStyle w:val="a4"/>
        <w:tblW w:w="0" w:type="auto"/>
        <w:jc w:val="center"/>
        <w:tblLook w:val="04A0" w:firstRow="1" w:lastRow="0" w:firstColumn="1" w:lastColumn="0" w:noHBand="0" w:noVBand="1"/>
      </w:tblPr>
      <w:tblGrid>
        <w:gridCol w:w="2160"/>
        <w:gridCol w:w="2160"/>
        <w:gridCol w:w="2160"/>
      </w:tblGrid>
      <w:tr w:rsidR="00D542CE" w:rsidRPr="00FB5A4A" w14:paraId="6E0F0F30" w14:textId="77777777" w:rsidTr="00BA23FA">
        <w:trPr>
          <w:trHeight w:val="144"/>
          <w:jc w:val="center"/>
        </w:trPr>
        <w:tc>
          <w:tcPr>
            <w:tcW w:w="2160" w:type="dxa"/>
            <w:vAlign w:val="center"/>
          </w:tcPr>
          <w:p w14:paraId="3A6781B4" w14:textId="77777777" w:rsidR="00D542CE" w:rsidRPr="00FB5A4A" w:rsidRDefault="00D542CE" w:rsidP="00BA23FA">
            <w:pPr>
              <w:jc w:val="center"/>
              <w:rPr>
                <w:rFonts w:asciiTheme="minorHAnsi" w:hAnsiTheme="minorHAnsi" w:cstheme="minorHAnsi"/>
              </w:rPr>
            </w:pPr>
            <w:r w:rsidRPr="00FB5A4A">
              <w:rPr>
                <w:rFonts w:asciiTheme="minorHAnsi" w:hAnsiTheme="minorHAnsi" w:cstheme="minorHAnsi"/>
              </w:rPr>
              <w:t>The algorithm</w:t>
            </w:r>
          </w:p>
        </w:tc>
        <w:tc>
          <w:tcPr>
            <w:tcW w:w="2160" w:type="dxa"/>
            <w:vAlign w:val="center"/>
          </w:tcPr>
          <w:p w14:paraId="2FE7A1D8" w14:textId="77777777" w:rsidR="00D542CE" w:rsidRPr="00FB5A4A" w:rsidRDefault="00607E49" w:rsidP="00BA23FA">
            <w:pPr>
              <w:jc w:val="center"/>
              <w:rPr>
                <w:rFonts w:asciiTheme="minorHAnsi" w:hAnsiTheme="minorHAnsi" w:cstheme="minorHAnsi"/>
              </w:rPr>
            </w:pPr>
            <w:r>
              <w:rPr>
                <w:rFonts w:asciiTheme="minorHAnsi" w:hAnsiTheme="minorHAnsi" w:cstheme="minorHAnsi"/>
              </w:rPr>
              <w:t xml:space="preserve">Precision </w:t>
            </w:r>
          </w:p>
        </w:tc>
        <w:tc>
          <w:tcPr>
            <w:tcW w:w="2160" w:type="dxa"/>
            <w:vAlign w:val="center"/>
          </w:tcPr>
          <w:p w14:paraId="6438B1EF" w14:textId="77777777" w:rsidR="00D542CE" w:rsidRPr="00FB5A4A" w:rsidRDefault="00D542CE" w:rsidP="00BA23FA">
            <w:pPr>
              <w:jc w:val="center"/>
              <w:rPr>
                <w:rFonts w:asciiTheme="minorHAnsi" w:hAnsiTheme="minorHAnsi" w:cstheme="minorHAnsi"/>
              </w:rPr>
            </w:pPr>
            <w:r w:rsidRPr="00FB5A4A">
              <w:rPr>
                <w:rFonts w:asciiTheme="minorHAnsi" w:hAnsiTheme="minorHAnsi" w:cstheme="minorHAnsi"/>
              </w:rPr>
              <w:t>Speed of Processing (FPS)</w:t>
            </w:r>
          </w:p>
        </w:tc>
      </w:tr>
      <w:tr w:rsidR="00D542CE" w:rsidRPr="00FB5A4A" w14:paraId="5BBA105A" w14:textId="77777777" w:rsidTr="00BA23FA">
        <w:trPr>
          <w:trHeight w:val="144"/>
          <w:jc w:val="center"/>
        </w:trPr>
        <w:tc>
          <w:tcPr>
            <w:tcW w:w="2160" w:type="dxa"/>
            <w:vAlign w:val="center"/>
          </w:tcPr>
          <w:p w14:paraId="52C69DD2" w14:textId="77777777" w:rsidR="00D542CE" w:rsidRPr="00FB5A4A" w:rsidRDefault="00D542CE" w:rsidP="00BA23FA">
            <w:pPr>
              <w:jc w:val="center"/>
              <w:rPr>
                <w:rFonts w:asciiTheme="minorHAnsi" w:hAnsiTheme="minorHAnsi" w:cstheme="minorHAnsi"/>
              </w:rPr>
            </w:pPr>
            <w:r w:rsidRPr="00FB5A4A">
              <w:rPr>
                <w:rFonts w:asciiTheme="minorHAnsi" w:hAnsiTheme="minorHAnsi" w:cstheme="minorHAnsi"/>
              </w:rPr>
              <w:t>YOLO</w:t>
            </w:r>
          </w:p>
        </w:tc>
        <w:tc>
          <w:tcPr>
            <w:tcW w:w="2160" w:type="dxa"/>
            <w:vAlign w:val="center"/>
          </w:tcPr>
          <w:p w14:paraId="28A16505" w14:textId="421D8D0B" w:rsidR="00D542CE" w:rsidRPr="00FB5A4A" w:rsidRDefault="00607E49" w:rsidP="00BA23FA">
            <w:pPr>
              <w:jc w:val="center"/>
              <w:rPr>
                <w:rFonts w:asciiTheme="minorHAnsi" w:hAnsiTheme="minorHAnsi" w:cstheme="minorHAnsi"/>
              </w:rPr>
            </w:pPr>
            <w:r>
              <w:rPr>
                <w:rFonts w:asciiTheme="minorHAnsi" w:hAnsiTheme="minorHAnsi" w:cstheme="minorHAnsi"/>
              </w:rPr>
              <w:t>YOLO is less precision than SSD</w:t>
            </w:r>
            <w:r w:rsidR="00E47261">
              <w:rPr>
                <w:rFonts w:asciiTheme="minorHAnsi" w:hAnsiTheme="minorHAnsi" w:cstheme="minorHAnsi"/>
              </w:rPr>
              <w:t>.</w:t>
            </w:r>
          </w:p>
        </w:tc>
        <w:tc>
          <w:tcPr>
            <w:tcW w:w="2160" w:type="dxa"/>
            <w:vAlign w:val="center"/>
          </w:tcPr>
          <w:p w14:paraId="52AD4197" w14:textId="44FDB9CA" w:rsidR="00D542CE" w:rsidRPr="00FB5A4A" w:rsidRDefault="00607E49" w:rsidP="00BA23FA">
            <w:pPr>
              <w:jc w:val="center"/>
              <w:rPr>
                <w:rFonts w:asciiTheme="minorHAnsi" w:hAnsiTheme="minorHAnsi" w:cstheme="minorHAnsi"/>
              </w:rPr>
            </w:pPr>
            <w:r>
              <w:rPr>
                <w:rFonts w:asciiTheme="minorHAnsi" w:hAnsiTheme="minorHAnsi" w:cstheme="minorHAnsi"/>
              </w:rPr>
              <w:t xml:space="preserve">YOLO </w:t>
            </w:r>
            <w:r w:rsidR="00E47261">
              <w:rPr>
                <w:rFonts w:asciiTheme="minorHAnsi" w:hAnsiTheme="minorHAnsi" w:cstheme="minorHAnsi"/>
              </w:rPr>
              <w:t>is more</w:t>
            </w:r>
            <w:r>
              <w:rPr>
                <w:rFonts w:asciiTheme="minorHAnsi" w:hAnsiTheme="minorHAnsi" w:cstheme="minorHAnsi"/>
              </w:rPr>
              <w:t xml:space="preserve"> faster than SSD</w:t>
            </w:r>
            <w:r w:rsidR="00E47261">
              <w:rPr>
                <w:rFonts w:asciiTheme="minorHAnsi" w:hAnsiTheme="minorHAnsi" w:cstheme="minorHAnsi"/>
              </w:rPr>
              <w:t>.</w:t>
            </w:r>
          </w:p>
        </w:tc>
      </w:tr>
      <w:tr w:rsidR="00D542CE" w:rsidRPr="00FB5A4A" w14:paraId="5877D2DB" w14:textId="77777777" w:rsidTr="00BA23FA">
        <w:trPr>
          <w:trHeight w:val="144"/>
          <w:jc w:val="center"/>
        </w:trPr>
        <w:tc>
          <w:tcPr>
            <w:tcW w:w="2160" w:type="dxa"/>
            <w:vAlign w:val="center"/>
          </w:tcPr>
          <w:p w14:paraId="0C122603" w14:textId="77777777" w:rsidR="00D542CE" w:rsidRPr="00FB5A4A" w:rsidRDefault="00D542CE" w:rsidP="00BA23FA">
            <w:pPr>
              <w:jc w:val="center"/>
              <w:rPr>
                <w:rFonts w:asciiTheme="minorHAnsi" w:hAnsiTheme="minorHAnsi" w:cstheme="minorHAnsi"/>
              </w:rPr>
            </w:pPr>
            <w:r w:rsidRPr="00FB5A4A">
              <w:rPr>
                <w:rFonts w:asciiTheme="minorHAnsi" w:hAnsiTheme="minorHAnsi" w:cstheme="minorHAnsi"/>
              </w:rPr>
              <w:t>SSD</w:t>
            </w:r>
          </w:p>
        </w:tc>
        <w:tc>
          <w:tcPr>
            <w:tcW w:w="2160" w:type="dxa"/>
            <w:vAlign w:val="center"/>
          </w:tcPr>
          <w:p w14:paraId="2F490859" w14:textId="66C5821D" w:rsidR="00D542CE" w:rsidRPr="00FB5A4A" w:rsidRDefault="00607E49" w:rsidP="00BA23FA">
            <w:pPr>
              <w:jc w:val="center"/>
              <w:rPr>
                <w:rFonts w:asciiTheme="minorHAnsi" w:hAnsiTheme="minorHAnsi" w:cstheme="minorHAnsi"/>
              </w:rPr>
            </w:pPr>
            <w:r>
              <w:rPr>
                <w:rFonts w:asciiTheme="minorHAnsi" w:hAnsiTheme="minorHAnsi" w:cstheme="minorHAnsi"/>
              </w:rPr>
              <w:t>SSD is more precision  than YOLO</w:t>
            </w:r>
            <w:r w:rsidR="00E47261">
              <w:rPr>
                <w:rFonts w:asciiTheme="minorHAnsi" w:hAnsiTheme="minorHAnsi" w:cstheme="minorHAnsi"/>
              </w:rPr>
              <w:t>.</w:t>
            </w:r>
          </w:p>
        </w:tc>
        <w:tc>
          <w:tcPr>
            <w:tcW w:w="2160" w:type="dxa"/>
            <w:vAlign w:val="center"/>
          </w:tcPr>
          <w:p w14:paraId="1FD20E35" w14:textId="54CD65C1" w:rsidR="00D542CE" w:rsidRPr="00FB5A4A" w:rsidRDefault="00607E49" w:rsidP="00BA23FA">
            <w:pPr>
              <w:jc w:val="center"/>
              <w:rPr>
                <w:rFonts w:asciiTheme="minorHAnsi" w:hAnsiTheme="minorHAnsi" w:cstheme="minorHAnsi"/>
              </w:rPr>
            </w:pPr>
            <w:r>
              <w:rPr>
                <w:rFonts w:asciiTheme="minorHAnsi" w:hAnsiTheme="minorHAnsi" w:cstheme="minorHAnsi"/>
              </w:rPr>
              <w:t>SSD is less faster than YOLO</w:t>
            </w:r>
            <w:r w:rsidR="00E47261">
              <w:rPr>
                <w:rFonts w:asciiTheme="minorHAnsi" w:hAnsiTheme="minorHAnsi" w:cstheme="minorHAnsi"/>
              </w:rPr>
              <w:t>.</w:t>
            </w:r>
          </w:p>
        </w:tc>
      </w:tr>
    </w:tbl>
    <w:p w14:paraId="07E0FFF7" w14:textId="77777777" w:rsidR="00D542CE" w:rsidRDefault="0026459F" w:rsidP="00D542CE">
      <w:pPr>
        <w:ind w:left="446"/>
      </w:pPr>
      <w:r>
        <w:rPr>
          <w:noProof/>
        </w:rPr>
        <mc:AlternateContent>
          <mc:Choice Requires="wps">
            <w:drawing>
              <wp:anchor distT="0" distB="0" distL="114300" distR="114300" simplePos="0" relativeHeight="251658242" behindDoc="0" locked="0" layoutInCell="1" allowOverlap="1" wp14:anchorId="3010D267" wp14:editId="01F9FCF1">
                <wp:simplePos x="0" y="0"/>
                <wp:positionH relativeFrom="margin">
                  <wp:align>center</wp:align>
                </wp:positionH>
                <wp:positionV relativeFrom="paragraph">
                  <wp:posOffset>37465</wp:posOffset>
                </wp:positionV>
                <wp:extent cx="3059430" cy="709295"/>
                <wp:effectExtent l="0" t="0" r="0" b="0"/>
                <wp:wrapNone/>
                <wp:docPr id="23"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059430" cy="709295"/>
                        </a:xfrm>
                        <a:prstGeom prst="rect">
                          <a:avLst/>
                        </a:prstGeom>
                        <a:solidFill>
                          <a:schemeClr val="lt1"/>
                        </a:solidFill>
                        <a:ln w="6350">
                          <a:noFill/>
                        </a:ln>
                      </wps:spPr>
                      <wps:txbx>
                        <w:txbxContent>
                          <w:p w14:paraId="5A828D09" w14:textId="466C0F74" w:rsidR="00137070" w:rsidRPr="0056202A" w:rsidRDefault="00137070" w:rsidP="00D542CE">
                            <w:pPr>
                              <w:jc w:val="center"/>
                            </w:pPr>
                            <w:r w:rsidRPr="0056202A">
                              <w:rPr>
                                <w:rFonts w:cstheme="minorHAnsi"/>
                              </w:rPr>
                              <w:t xml:space="preserve">Table 3.3: </w:t>
                            </w:r>
                            <w:r w:rsidR="0015784F" w:rsidRPr="0015784F">
                              <w:rPr>
                                <w:rFonts w:cstheme="minorHAnsi"/>
                              </w:rPr>
                              <w:t xml:space="preserve">The precision of discovery and the contrast evaluation's efficiency </w:t>
                            </w:r>
                            <w:r w:rsidR="00607E49">
                              <w:rPr>
                                <w:rFonts w:cstheme="minorHAnsi"/>
                              </w:rPr>
                              <w:t>[31]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10D267" id="Text Box 23" o:spid="_x0000_s1034" type="#_x0000_t202" style="position:absolute;left:0;text-align:left;margin-left:0;margin-top:2.95pt;width:240.9pt;height:55.85pt;z-index:25165824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" fillcolor="white [3201]" stroked="f" strokeweight=".5pt">
                <v:textbox>
                  <w:txbxContent>
                    <w:p w14:paraId="5A828D09" w14:textId="466C0F74" w:rsidR="00137070" w:rsidRPr="0056202A" w:rsidRDefault="00137070" w:rsidP="00D542CE">
                      <w:pPr>
                        <w:jc w:val="center"/>
                      </w:pPr>
                      <w:r w:rsidRPr="0056202A">
                        <w:rPr>
                          <w:rFonts w:cstheme="minorHAnsi"/>
                        </w:rPr>
                        <w:t xml:space="preserve">Table 3.3: </w:t>
                      </w:r>
                      <w:r w:rsidR="0015784F" w:rsidRPr="0015784F">
                        <w:rPr>
                          <w:rFonts w:cstheme="minorHAnsi"/>
                        </w:rPr>
                        <w:t xml:space="preserve">The precision of discovery and the contrast evaluation's efficiency </w:t>
                      </w:r>
                      <w:r w:rsidR="00607E49">
                        <w:rPr>
                          <w:rFonts w:cstheme="minorHAnsi"/>
                        </w:rPr>
                        <w:t>[31]</w:t>
                      </w:r>
                    </w:p>
                  </w:txbxContent>
                </v:textbox>
                <w10:wrap anchorx="margin"/>
              </v:shape>
            </w:pict>
          </mc:Fallback>
        </mc:AlternateContent>
      </w:r>
      <w:r w:rsidR="00D542CE">
        <w:br w:type="page"/>
      </w:r>
    </w:p>
    <w:p w14:paraId="5DC8697D" w14:textId="77777777" w:rsidR="00D542CE" w:rsidRDefault="00D542CE" w:rsidP="00D542CE">
      <w:pPr>
        <w:ind w:left="446"/>
      </w:pPr>
      <w:r>
        <w:lastRenderedPageBreak/>
        <w:t>Validation and Training Models</w:t>
      </w:r>
    </w:p>
    <w:p w14:paraId="6C83DA8A" w14:textId="62BDD113" w:rsidR="00D542CE" w:rsidRDefault="00491FFF" w:rsidP="00D542CE">
      <w:pPr>
        <w:ind w:left="446"/>
      </w:pPr>
      <w:r w:rsidRPr="00491FFF">
        <w:t>The methodology for training the models that have been chosen on the acquired information is explained in this piece. [20]It addresses things like model training cycles, evaluation processes, and adaptation techniques. [20]</w:t>
      </w:r>
      <w:r w:rsidR="00D542CE">
        <w:t xml:space="preserve"> To evaluate the accuracy of the models, performance metrics including F1-score, precision, and recall are employed.</w:t>
      </w:r>
    </w:p>
    <w:p w14:paraId="1963E32F" w14:textId="77777777" w:rsidR="0014724B" w:rsidRDefault="00D542CE" w:rsidP="00D542CE">
      <w:pPr>
        <w:ind w:left="446"/>
      </w:pPr>
      <w:r>
        <w:t>Design of User Interface:</w:t>
      </w:r>
    </w:p>
    <w:p w14:paraId="280F5014" w14:textId="77777777" w:rsidR="00D542CE" w:rsidRPr="00D542CE" w:rsidRDefault="00D542CE" w:rsidP="00D542CE">
      <w:pPr>
        <w:ind w:left="446"/>
      </w:pPr>
      <w:r>
        <w:t xml:space="preserve"> During the user interface design phase, an intuitive interface for displaying the output of the system is created.[21] To ensure end users' ease of use and comprehension, this involves superimposing additional details on top of recognized indicators on the live cam.[21]</w:t>
      </w:r>
    </w:p>
    <w:p w14:paraId="6E7FC61C" w14:textId="77777777" w:rsidR="00D542CE" w:rsidRPr="00B527D7" w:rsidRDefault="00735560" w:rsidP="00945068">
      <w:pPr>
        <w:pStyle w:val="4"/>
        <w:numPr>
          <w:ilvl w:val="3"/>
          <w:numId w:val="17"/>
        </w:numPr>
        <w:spacing w:line="360" w:lineRule="auto"/>
        <w:ind w:left="1166" w:hanging="720"/>
        <w:rPr>
          <w:i w:val="0"/>
          <w:iCs w:val="0"/>
        </w:rPr>
      </w:pPr>
      <w:r w:rsidRPr="00B527D7">
        <w:rPr>
          <w:i w:val="0"/>
          <w:iCs w:val="0"/>
        </w:rPr>
        <w:t>Development Phase</w:t>
      </w:r>
    </w:p>
    <w:p w14:paraId="36E01EE0" w14:textId="77777777" w:rsidR="00D542CE" w:rsidRDefault="00D542CE" w:rsidP="00D542CE">
      <w:pPr>
        <w:ind w:left="446"/>
      </w:pPr>
      <w:r w:rsidRPr="00D542CE">
        <w:t xml:space="preserve">The aim of this project is to create, design and execute a detection system of traffic signs, that is able in an accurate technique to determine distinctive kind of road signs. To improve the performance, this project will make </w:t>
      </w:r>
      <w:r w:rsidR="000F63C1" w:rsidRPr="00D542CE">
        <w:t>use</w:t>
      </w:r>
      <w:r w:rsidRPr="00D542CE">
        <w:t xml:space="preserve"> of CNNs and YOLO. several methods such as collecting huge amounts of datasets, for example Omani traffic signs, and process them using numerous manner in order to test and train the system[11</w:t>
      </w:r>
      <w:r>
        <w:t>].</w:t>
      </w:r>
    </w:p>
    <w:p w14:paraId="4F0D5735" w14:textId="77777777" w:rsidR="00B527D7" w:rsidRDefault="00B527D7" w:rsidP="00D542CE">
      <w:pPr>
        <w:ind w:left="446"/>
      </w:pPr>
    </w:p>
    <w:p w14:paraId="4DD7724E" w14:textId="77777777" w:rsidR="00B527D7" w:rsidRDefault="0026459F" w:rsidP="00D542CE">
      <w:pPr>
        <w:ind w:left="446"/>
      </w:pPr>
      <w:r>
        <w:rPr>
          <w:noProof/>
        </w:rPr>
        <mc:AlternateContent>
          <mc:Choice Requires="wpg">
            <w:drawing>
              <wp:anchor distT="0" distB="0" distL="114300" distR="114300" simplePos="0" relativeHeight="251658252" behindDoc="0" locked="0" layoutInCell="1" allowOverlap="1" wp14:anchorId="7A69FF90" wp14:editId="53F2AE29">
                <wp:simplePos x="0" y="0"/>
                <wp:positionH relativeFrom="column">
                  <wp:posOffset>1263015</wp:posOffset>
                </wp:positionH>
                <wp:positionV relativeFrom="paragraph">
                  <wp:posOffset>0</wp:posOffset>
                </wp:positionV>
                <wp:extent cx="3200400" cy="2177415"/>
                <wp:effectExtent l="0" t="0" r="0" b="0"/>
                <wp:wrapNone/>
                <wp:docPr id="22" name="Group 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200400" cy="2177415"/>
                          <a:chOff x="0" y="0"/>
                          <a:chExt cx="3200400" cy="2177143"/>
                        </a:xfrm>
                      </wpg:grpSpPr>
                      <pic:pic xmlns:pic="http://schemas.openxmlformats.org/drawingml/2006/picture">
                        <pic:nvPicPr>
                          <pic:cNvPr id="248515589" name="Picture 7"/>
                          <pic:cNvPicPr>
                            <a:picLocks/>
                          </pic:cNvPicPr>
                        </pic:nvPicPr>
                        <pic:blipFill>
                          <a:blip r:embed="rId17" cstate="print"/>
                          <a:stretch>
                            <a:fillRect/>
                          </a:stretch>
                        </pic:blipFill>
                        <pic:spPr>
                          <a:xfrm>
                            <a:off x="0" y="0"/>
                            <a:ext cx="3200400" cy="1799590"/>
                          </a:xfrm>
                          <a:prstGeom prst="rect">
                            <a:avLst/>
                          </a:prstGeom>
                        </pic:spPr>
                      </pic:pic>
                      <wps:wsp>
                        <wps:cNvPr id="58590791" name="Text Box 8"/>
                        <wps:cNvSpPr txBox="1">
                          <a:spLocks/>
                        </wps:cNvSpPr>
                        <wps:spPr>
                          <a:xfrm>
                            <a:off x="429208" y="1828800"/>
                            <a:ext cx="2351314" cy="348343"/>
                          </a:xfrm>
                          <a:prstGeom prst="rect">
                            <a:avLst/>
                          </a:prstGeom>
                          <a:solidFill>
                            <a:schemeClr val="lt1"/>
                          </a:solidFill>
                          <a:ln w="6350">
                            <a:noFill/>
                          </a:ln>
                        </wps:spPr>
                        <wps:txbx>
                          <w:txbxContent>
                            <w:p w14:paraId="3264E8D3" w14:textId="77777777" w:rsidR="00137070" w:rsidRDefault="00137070">
                              <w:r w:rsidRPr="006014C6">
                                <w:t>Figure</w:t>
                              </w:r>
                              <w:r w:rsidR="00B80840">
                                <w:t xml:space="preserve"> 3.4</w:t>
                              </w:r>
                              <w:r>
                                <w:t>: Development phase. [28]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7A69FF90" id="Group 22" o:spid="_x0000_s1035" style="position:absolute;left:0;text-align:left;margin-left:99.45pt;margin-top:0;width:252pt;height:171.45pt;z-index:251658252" coordsize="32004,217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">
                <v:shape id="Picture 7" o:spid="_x0000_s1036" type="#_x0000_t75" style="position:absolute;width:32004;height:179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">
                  <v:imagedata r:id="rId18" o:title=""/>
                  <o:lock v:ext="edit" aspectratio="f"/>
                </v:shape>
                <v:shape id="Text Box 8" o:spid="_x0000_s1037" type="#_x0000_t202" style="position:absolute;left:4292;top:18288;width:23513;height:34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" fillcolor="white [3201]" stroked="f" strokeweight=".5pt">
                  <v:textbox>
                    <w:txbxContent>
                      <w:p w14:paraId="3264E8D3" w14:textId="77777777" w:rsidR="00137070" w:rsidRDefault="00137070">
                        <w:r w:rsidRPr="006014C6">
                          <w:t>Figure</w:t>
                        </w:r>
                        <w:r w:rsidR="00B80840">
                          <w:t xml:space="preserve"> 3.4</w:t>
                        </w:r>
                        <w:r>
                          <w:t>: Development phase. [28]</w:t>
                        </w:r>
                      </w:p>
                    </w:txbxContent>
                  </v:textbox>
                </v:shape>
              </v:group>
            </w:pict>
          </mc:Fallback>
        </mc:AlternateContent>
      </w:r>
    </w:p>
    <w:p w14:paraId="5D49034F" w14:textId="77777777" w:rsidR="00B527D7" w:rsidRDefault="00B527D7" w:rsidP="00D542CE">
      <w:pPr>
        <w:ind w:left="446"/>
      </w:pPr>
    </w:p>
    <w:p w14:paraId="5510D9E5" w14:textId="77777777" w:rsidR="00B527D7" w:rsidRDefault="00B527D7" w:rsidP="00D542CE">
      <w:pPr>
        <w:ind w:left="446"/>
      </w:pPr>
    </w:p>
    <w:p w14:paraId="02840B20" w14:textId="77777777" w:rsidR="00B527D7" w:rsidRDefault="00B527D7" w:rsidP="00D542CE">
      <w:pPr>
        <w:ind w:left="446"/>
      </w:pPr>
    </w:p>
    <w:p w14:paraId="1EAB7171" w14:textId="77777777" w:rsidR="00B527D7" w:rsidRDefault="00B527D7" w:rsidP="00D542CE">
      <w:pPr>
        <w:ind w:left="446"/>
      </w:pPr>
    </w:p>
    <w:p w14:paraId="322BB2FA" w14:textId="77777777" w:rsidR="00B527D7" w:rsidRDefault="00B527D7" w:rsidP="00D542CE">
      <w:pPr>
        <w:ind w:left="446"/>
      </w:pPr>
    </w:p>
    <w:p w14:paraId="517DF0C5" w14:textId="77777777" w:rsidR="00B527D7" w:rsidRDefault="00B527D7" w:rsidP="00D542CE">
      <w:pPr>
        <w:ind w:left="446"/>
      </w:pPr>
    </w:p>
    <w:p w14:paraId="489586FF" w14:textId="77777777" w:rsidR="00B527D7" w:rsidRDefault="00B527D7" w:rsidP="00BD0DC5"/>
    <w:p w14:paraId="2B68CE23" w14:textId="77777777" w:rsidR="00B527D7" w:rsidRPr="00D542CE" w:rsidRDefault="00B527D7" w:rsidP="00D542CE">
      <w:pPr>
        <w:ind w:left="446"/>
        <w:sectPr w:rsidR="00B527D7" w:rsidRPr="00D542CE" w:rsidSect="00FC1CB9">
          <w:footerReference w:type="default" r:id="rId19"/>
          <w:footerReference w:type="first" r:id="rId20"/>
          <w:pgSz w:w="11906" w:h="16838"/>
          <w:pgMar w:top="1440" w:right="1440" w:bottom="1440" w:left="1440" w:header="708" w:footer="708" w:gutter="0"/>
          <w:pgNumType w:start="1"/>
          <w:cols w:space="708"/>
          <w:titlePg/>
          <w:docGrid w:linePitch="360"/>
        </w:sectPr>
      </w:pPr>
    </w:p>
    <w:p w14:paraId="6EB8E4F6" w14:textId="77777777" w:rsidR="00735560" w:rsidRDefault="00735560" w:rsidP="00735560">
      <w:pPr>
        <w:pStyle w:val="4"/>
        <w:numPr>
          <w:ilvl w:val="3"/>
          <w:numId w:val="17"/>
        </w:numPr>
        <w:spacing w:line="360" w:lineRule="auto"/>
        <w:ind w:left="1166" w:hanging="720"/>
        <w:rPr>
          <w:i w:val="0"/>
          <w:iCs w:val="0"/>
        </w:rPr>
      </w:pPr>
      <w:r w:rsidRPr="00FE4531">
        <w:rPr>
          <w:i w:val="0"/>
          <w:iCs w:val="0"/>
        </w:rPr>
        <w:t>Implementation Phase</w:t>
      </w:r>
    </w:p>
    <w:p w14:paraId="46349FD0" w14:textId="77777777" w:rsidR="00400507" w:rsidRDefault="00400507" w:rsidP="00400507">
      <w:r>
        <w:rPr>
          <w:noProof/>
        </w:rPr>
        <w:drawing>
          <wp:anchor distT="0" distB="0" distL="114300" distR="114300" simplePos="0" relativeHeight="251658253" behindDoc="0" locked="0" layoutInCell="1" allowOverlap="1" wp14:anchorId="38191538" wp14:editId="2010351C">
            <wp:simplePos x="0" y="0"/>
            <wp:positionH relativeFrom="margin">
              <wp:align>center</wp:align>
            </wp:positionH>
            <wp:positionV relativeFrom="paragraph">
              <wp:posOffset>26515</wp:posOffset>
            </wp:positionV>
            <wp:extent cx="3200400" cy="1800178"/>
            <wp:effectExtent l="0" t="0" r="0" b="0"/>
            <wp:wrapSquare wrapText="bothSides"/>
            <wp:docPr id="1103756992" name="Picture 1103756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756992" name="Picture 1103756992"/>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200400" cy="1800178"/>
                    </a:xfrm>
                    <a:prstGeom prst="rect">
                      <a:avLst/>
                    </a:prstGeom>
                  </pic:spPr>
                </pic:pic>
              </a:graphicData>
            </a:graphic>
          </wp:anchor>
        </w:drawing>
      </w:r>
    </w:p>
    <w:p w14:paraId="6BE3BE5C" w14:textId="77777777" w:rsidR="00400507" w:rsidRDefault="00400507" w:rsidP="00400507"/>
    <w:p w14:paraId="1B0ABA6C" w14:textId="77777777" w:rsidR="00400507" w:rsidRDefault="00400507" w:rsidP="00400507"/>
    <w:p w14:paraId="059E8366" w14:textId="77777777" w:rsidR="00400507" w:rsidRDefault="00400507" w:rsidP="00400507"/>
    <w:p w14:paraId="2D23A271" w14:textId="77777777" w:rsidR="00400507" w:rsidRDefault="00400507" w:rsidP="00400507"/>
    <w:p w14:paraId="4B1BA058" w14:textId="77777777" w:rsidR="00400507" w:rsidRDefault="00400507" w:rsidP="00400507"/>
    <w:p w14:paraId="7DE31AE5" w14:textId="77777777" w:rsidR="00400507" w:rsidRDefault="0026459F" w:rsidP="00400507">
      <w:r>
        <w:rPr>
          <w:noProof/>
        </w:rPr>
        <mc:AlternateContent>
          <mc:Choice Requires="wps">
            <w:drawing>
              <wp:anchor distT="0" distB="0" distL="114300" distR="114300" simplePos="0" relativeHeight="251658254" behindDoc="0" locked="0" layoutInCell="1" allowOverlap="1" wp14:anchorId="51E49A42" wp14:editId="28D24153">
                <wp:simplePos x="0" y="0"/>
                <wp:positionH relativeFrom="margin">
                  <wp:posOffset>1691640</wp:posOffset>
                </wp:positionH>
                <wp:positionV relativeFrom="paragraph">
                  <wp:posOffset>203835</wp:posOffset>
                </wp:positionV>
                <wp:extent cx="2556510" cy="347980"/>
                <wp:effectExtent l="0" t="0" r="0" b="0"/>
                <wp:wrapNone/>
                <wp:docPr id="21" name="Text 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556510" cy="347980"/>
                        </a:xfrm>
                        <a:prstGeom prst="rect">
                          <a:avLst/>
                        </a:prstGeom>
                        <a:solidFill>
                          <a:schemeClr val="lt1"/>
                        </a:solidFill>
                        <a:ln w="6350">
                          <a:noFill/>
                        </a:ln>
                      </wps:spPr>
                      <wps:txbx>
                        <w:txbxContent>
                          <w:p w14:paraId="3BD5FC3D" w14:textId="77777777" w:rsidR="00137070" w:rsidRDefault="00137070" w:rsidP="00400507">
                            <w:bookmarkStart w:id="233" w:name="_Hlk154495358"/>
                            <w:bookmarkStart w:id="234" w:name="_Hlk154495359"/>
                            <w:r w:rsidRPr="006014C6">
                              <w:t>Figure</w:t>
                            </w:r>
                            <w:r w:rsidR="00B80840">
                              <w:t xml:space="preserve"> 3.5</w:t>
                            </w:r>
                            <w:r>
                              <w:t>: Implementation phase. [28]</w:t>
                            </w:r>
                            <w:bookmarkEnd w:id="233"/>
                            <w:bookmarkEnd w:id="234"/>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51E49A42" id="Text Box 21" o:spid="_x0000_s1038" type="#_x0000_t202" style="position:absolute;left:0;text-align:left;margin-left:133.2pt;margin-top:16.05pt;width:201.3pt;height:27.4pt;z-index:25165825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" fillcolor="white [3201]" stroked="f" strokeweight=".5pt">
                <v:textbox>
                  <w:txbxContent>
                    <w:p w14:paraId="3BD5FC3D" w14:textId="77777777" w:rsidR="00137070" w:rsidRDefault="00137070" w:rsidP="00400507">
                      <w:bookmarkStart w:id="235" w:name="_Hlk154495358"/>
                      <w:bookmarkStart w:id="236" w:name="_Hlk154495359"/>
                      <w:r w:rsidRPr="006014C6">
                        <w:t>Figure</w:t>
                      </w:r>
                      <w:r w:rsidR="00B80840">
                        <w:t xml:space="preserve"> 3.5</w:t>
                      </w:r>
                      <w:r>
                        <w:t>: Implementation phase. [28]</w:t>
                      </w:r>
                      <w:bookmarkEnd w:id="235"/>
                      <w:bookmarkEnd w:id="236"/>
                    </w:p>
                  </w:txbxContent>
                </v:textbox>
                <w10:wrap anchorx="margin"/>
              </v:shape>
            </w:pict>
          </mc:Fallback>
        </mc:AlternateContent>
      </w:r>
    </w:p>
    <w:p w14:paraId="0C8BB59C" w14:textId="77777777" w:rsidR="00400507" w:rsidRDefault="00400507" w:rsidP="00400507"/>
    <w:p w14:paraId="66C2E33B" w14:textId="77777777" w:rsidR="00400507" w:rsidRPr="00400507" w:rsidRDefault="00400507" w:rsidP="00400507"/>
    <w:p w14:paraId="5D944C29" w14:textId="77777777" w:rsidR="00D542CE" w:rsidRDefault="00D542CE" w:rsidP="00D542CE">
      <w:pPr>
        <w:pStyle w:val="5"/>
        <w:ind w:left="446"/>
      </w:pPr>
      <w:r w:rsidRPr="00D542CE">
        <w:t>Augmentation of Data:</w:t>
      </w:r>
    </w:p>
    <w:p w14:paraId="1D3AB928" w14:textId="77777777" w:rsidR="00D542CE" w:rsidRDefault="00D542CE" w:rsidP="00D542CE">
      <w:pPr>
        <w:ind w:left="446"/>
      </w:pPr>
      <w:r w:rsidRPr="00D542CE">
        <w:t>The project aims to collect huge amounts of data and process them in order to improve the performance of the system. The datasets of images are necessary for detection of traffic signs, it will be used in order to testing and training the models of machine learning[11]. So this type of model is constructed to aim learning from data and make prognosis or decisions depending on this type of data. With the purpose of improving the performance and also the accuracy of these models, it is significant to supply them with a representative and various datasets[11]. The traffic sign of the road in Oman classified into different categories, obligatory signs, warning signs, preventive signs and Indicative signs, maximum-limit sign and in addition to the traffic light as shown in the following figures.</w:t>
      </w:r>
    </w:p>
    <w:p w14:paraId="70DDFB76" w14:textId="77777777" w:rsidR="00400507" w:rsidRDefault="00400507" w:rsidP="00D542CE">
      <w:pPr>
        <w:ind w:left="446"/>
      </w:pPr>
    </w:p>
    <w:p w14:paraId="0F04C619" w14:textId="77777777" w:rsidR="00400507" w:rsidRDefault="00400507" w:rsidP="00D542CE">
      <w:pPr>
        <w:ind w:left="446"/>
      </w:pPr>
    </w:p>
    <w:p w14:paraId="453053AC" w14:textId="77777777" w:rsidR="00FD7A1D" w:rsidRDefault="00FD7A1D" w:rsidP="00D542CE">
      <w:pPr>
        <w:ind w:left="446"/>
      </w:pPr>
    </w:p>
    <w:p w14:paraId="6A06B5DD" w14:textId="77777777" w:rsidR="00DE47EB" w:rsidRDefault="0026459F" w:rsidP="00D542CE">
      <w:pPr>
        <w:ind w:left="446"/>
      </w:pPr>
      <w:r>
        <w:rPr>
          <w:noProof/>
        </w:rPr>
        <mc:AlternateContent>
          <mc:Choice Requires="wpg">
            <w:drawing>
              <wp:anchor distT="0" distB="0" distL="114300" distR="114300" simplePos="0" relativeHeight="251658255" behindDoc="0" locked="0" layoutInCell="1" allowOverlap="1" wp14:anchorId="4ABA15F3" wp14:editId="2520D1F0">
                <wp:simplePos x="0" y="0"/>
                <wp:positionH relativeFrom="margin">
                  <wp:align>center</wp:align>
                </wp:positionH>
                <wp:positionV relativeFrom="paragraph">
                  <wp:posOffset>-337820</wp:posOffset>
                </wp:positionV>
                <wp:extent cx="3788410" cy="2606040"/>
                <wp:effectExtent l="0" t="0" r="0" b="0"/>
                <wp:wrapNone/>
                <wp:docPr id="18" name="Group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788410" cy="2606040"/>
                          <a:chOff x="0" y="0"/>
                          <a:chExt cx="3788410" cy="2606351"/>
                        </a:xfrm>
                      </wpg:grpSpPr>
                      <wpg:grpSp>
                        <wpg:cNvPr id="20" name="Group 9"/>
                        <wpg:cNvGrpSpPr>
                          <a:grpSpLocks/>
                        </wpg:cNvGrpSpPr>
                        <wpg:grpSpPr>
                          <a:xfrm>
                            <a:off x="0" y="0"/>
                            <a:ext cx="3788410" cy="2214245"/>
                            <a:chOff x="0" y="0"/>
                            <a:chExt cx="3788686" cy="2214383"/>
                          </a:xfrm>
                        </wpg:grpSpPr>
                        <pic:pic xmlns:pic="http://schemas.openxmlformats.org/drawingml/2006/picture">
                          <pic:nvPicPr>
                            <pic:cNvPr id="1752566544" name="Picture 2" descr="A group of blue signs&#10;&#10;Description automatically generated"/>
                            <pic:cNvPicPr>
                              <a:picLocks/>
                            </pic:cNvPicPr>
                          </pic:nvPicPr>
                          <pic:blipFill>
                            <a:blip r:embed="rId22" cstate="print"/>
                            <a:stretch>
                              <a:fillRect/>
                            </a:stretch>
                          </pic:blipFill>
                          <pic:spPr>
                            <a:xfrm>
                              <a:off x="1987826" y="0"/>
                              <a:ext cx="1800860" cy="1106170"/>
                            </a:xfrm>
                            <a:prstGeom prst="rect">
                              <a:avLst/>
                            </a:prstGeom>
                          </pic:spPr>
                        </pic:pic>
                        <pic:pic xmlns:pic="http://schemas.openxmlformats.org/drawingml/2006/picture">
                          <pic:nvPicPr>
                            <pic:cNvPr id="1116814404" name="Picture 1" descr="A group of blue signs&#10;&#10;Description automatically generated"/>
                            <pic:cNvPicPr>
                              <a:picLocks/>
                            </pic:cNvPicPr>
                          </pic:nvPicPr>
                          <pic:blipFill rotWithShape="1">
                            <a:blip r:embed="rId23" cstate="print"/>
                            <a:srcRect/>
                            <a:stretch/>
                          </pic:blipFill>
                          <pic:spPr bwMode="auto">
                            <a:xfrm>
                              <a:off x="0" y="0"/>
                              <a:ext cx="1986280" cy="1106170"/>
                            </a:xfrm>
                            <a:prstGeom prst="rect">
                              <a:avLst/>
                            </a:prstGeom>
                            <a:ln>
                              <a:noFill/>
                            </a:ln>
                          </pic:spPr>
                        </pic:pic>
                        <pic:pic xmlns:pic="http://schemas.openxmlformats.org/drawingml/2006/picture">
                          <pic:nvPicPr>
                            <pic:cNvPr id="1825816661" name="Picture 3" descr="A close-up of a sign&#10;&#10;Description automatically generated"/>
                            <pic:cNvPicPr>
                              <a:picLocks/>
                            </pic:cNvPicPr>
                          </pic:nvPicPr>
                          <pic:blipFill>
                            <a:blip r:embed="rId24" cstate="print"/>
                            <a:stretch>
                              <a:fillRect/>
                            </a:stretch>
                          </pic:blipFill>
                          <pic:spPr>
                            <a:xfrm>
                              <a:off x="740465" y="1108213"/>
                              <a:ext cx="2326640" cy="1106170"/>
                            </a:xfrm>
                            <a:prstGeom prst="rect">
                              <a:avLst/>
                            </a:prstGeom>
                          </pic:spPr>
                        </pic:pic>
                      </wpg:grpSp>
                      <wps:wsp>
                        <wps:cNvPr id="474606758" name="Text Box 11"/>
                        <wps:cNvSpPr txBox="1">
                          <a:spLocks/>
                        </wps:cNvSpPr>
                        <wps:spPr>
                          <a:xfrm>
                            <a:off x="422987" y="2233127"/>
                            <a:ext cx="3016898" cy="373224"/>
                          </a:xfrm>
                          <a:prstGeom prst="rect">
                            <a:avLst/>
                          </a:prstGeom>
                          <a:noFill/>
                          <a:ln w="6350">
                            <a:noFill/>
                          </a:ln>
                        </wps:spPr>
                        <wps:txbx>
                          <w:txbxContent>
                            <w:p w14:paraId="317C2046" w14:textId="77777777" w:rsidR="00137070" w:rsidRPr="00400507" w:rsidRDefault="00137070" w:rsidP="00400507">
                              <w:pPr>
                                <w:jc w:val="center"/>
                                <w:rPr>
                                  <w:rFonts w:cstheme="minorHAnsi"/>
                                </w:rPr>
                              </w:pPr>
                              <w:r w:rsidRPr="00400507">
                                <w:rPr>
                                  <w:rFonts w:cstheme="minorHAnsi"/>
                                </w:rPr>
                                <w:t>Figure 3.</w:t>
                              </w:r>
                              <w:r w:rsidR="00B80840">
                                <w:rPr>
                                  <w:rFonts w:cstheme="minorHAnsi"/>
                                </w:rPr>
                                <w:t>6</w:t>
                              </w:r>
                              <w:r w:rsidRPr="00400507">
                                <w:rPr>
                                  <w:rFonts w:cstheme="minorHAnsi"/>
                                </w:rPr>
                                <w:t>: Oman obligatory signs</w:t>
                              </w:r>
                              <w:r>
                                <w:rPr>
                                  <w:rFonts w:cstheme="minorHAnsi"/>
                                </w:rPr>
                                <w:t xml:space="preserve">. </w:t>
                              </w:r>
                              <w:r w:rsidRPr="00400507">
                                <w:rPr>
                                  <w:rFonts w:cstheme="minorHAnsi"/>
                                </w:rPr>
                                <w:t>[25]</w:t>
                              </w:r>
                            </w:p>
                            <w:p w14:paraId="01EEF27A" w14:textId="77777777" w:rsidR="00137070" w:rsidRDefault="0013707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4ABA15F3" id="Group 18" o:spid="_x0000_s1039" style="position:absolute;left:0;text-align:left;margin-left:0;margin-top:-26.6pt;width:298.3pt;height:205.2pt;z-index:251658255;mso-position-horizontal:center;mso-position-horizontal-relative:margin" coordsize="37884,260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">
                <v:group id="_x0000_s1040" style="position:absolute;width:37884;height:22142" coordsize="37886,221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">
                  <v:shape id="Picture 2" o:spid="_x0000_s1041" type="#_x0000_t75" alt="A group of blue signs&#10;&#10;Description automatically generated" style="position:absolute;left:19878;width:18008;height:110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">
                    <v:imagedata r:id="rId25" o:title="A group of blue signs&#10;&#10;Description automatically generated"/>
                    <o:lock v:ext="edit" aspectratio="f"/>
                  </v:shape>
                  <v:shape id="Picture 1" o:spid="_x0000_s1042" type="#_x0000_t75" alt="A group of blue signs&#10;&#10;Description automatically generated" style="position:absolute;width:19862;height:110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">
                    <v:imagedata r:id="rId26" o:title="A group of blue signs&#10;&#10;Description automatically generated"/>
                    <o:lock v:ext="edit" aspectratio="f"/>
                  </v:shape>
                  <v:shape id="Picture 3" o:spid="_x0000_s1043" type="#_x0000_t75" alt="A close-up of a sign&#10;&#10;Description automatically generated" style="position:absolute;left:7404;top:11082;width:23267;height:110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">
                    <v:imagedata r:id="rId27" o:title="A close-up of a sign&#10;&#10;Description automatically generated"/>
                    <o:lock v:ext="edit" aspectratio="f"/>
                  </v:shape>
                </v:group>
                <v:shape id="Text Box 11" o:spid="_x0000_s1044" type="#_x0000_t202" style="position:absolute;left:4229;top:22331;width:30169;height:37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" filled="f" stroked="f" strokeweight=".5pt">
                  <v:textbox>
                    <w:txbxContent>
                      <w:p w14:paraId="317C2046" w14:textId="77777777" w:rsidR="00137070" w:rsidRPr="00400507" w:rsidRDefault="00137070" w:rsidP="00400507">
                        <w:pPr>
                          <w:jc w:val="center"/>
                          <w:rPr>
                            <w:rFonts w:cstheme="minorHAnsi"/>
                          </w:rPr>
                        </w:pPr>
                        <w:r w:rsidRPr="00400507">
                          <w:rPr>
                            <w:rFonts w:cstheme="minorHAnsi"/>
                          </w:rPr>
                          <w:t>Figure 3.</w:t>
                        </w:r>
                        <w:r w:rsidR="00B80840">
                          <w:rPr>
                            <w:rFonts w:cstheme="minorHAnsi"/>
                          </w:rPr>
                          <w:t>6</w:t>
                        </w:r>
                        <w:r w:rsidRPr="00400507">
                          <w:rPr>
                            <w:rFonts w:cstheme="minorHAnsi"/>
                          </w:rPr>
                          <w:t>: Oman obligatory signs</w:t>
                        </w:r>
                        <w:r>
                          <w:rPr>
                            <w:rFonts w:cstheme="minorHAnsi"/>
                          </w:rPr>
                          <w:t xml:space="preserve">. </w:t>
                        </w:r>
                        <w:r w:rsidRPr="00400507">
                          <w:rPr>
                            <w:rFonts w:cstheme="minorHAnsi"/>
                          </w:rPr>
                          <w:t>[25]</w:t>
                        </w:r>
                      </w:p>
                      <w:p w14:paraId="01EEF27A" w14:textId="77777777" w:rsidR="00137070" w:rsidRDefault="00137070"/>
                    </w:txbxContent>
                  </v:textbox>
                </v:shape>
                <w10:wrap anchorx="margin"/>
              </v:group>
            </w:pict>
          </mc:Fallback>
        </mc:AlternateContent>
      </w:r>
    </w:p>
    <w:p w14:paraId="1E7BCAF6" w14:textId="77777777" w:rsidR="00DE47EB" w:rsidRDefault="00DE47EB" w:rsidP="00D542CE">
      <w:pPr>
        <w:ind w:left="446"/>
      </w:pPr>
    </w:p>
    <w:p w14:paraId="0E25F385" w14:textId="77777777" w:rsidR="00FD7A1D" w:rsidRDefault="00FD7A1D" w:rsidP="00D542CE">
      <w:pPr>
        <w:ind w:left="446"/>
      </w:pPr>
    </w:p>
    <w:p w14:paraId="60FBF8FA" w14:textId="77777777" w:rsidR="00FD7A1D" w:rsidRDefault="00FD7A1D" w:rsidP="00D542CE">
      <w:pPr>
        <w:ind w:left="446"/>
      </w:pPr>
    </w:p>
    <w:p w14:paraId="3D8B697C" w14:textId="77777777" w:rsidR="00FD7A1D" w:rsidRDefault="00FD7A1D" w:rsidP="00D542CE">
      <w:pPr>
        <w:ind w:left="446"/>
      </w:pPr>
    </w:p>
    <w:p w14:paraId="285A8BA5" w14:textId="77777777" w:rsidR="00FD7A1D" w:rsidRDefault="00FD7A1D" w:rsidP="00D542CE">
      <w:pPr>
        <w:ind w:left="446"/>
      </w:pPr>
    </w:p>
    <w:p w14:paraId="34AC0B5D" w14:textId="77777777" w:rsidR="00FD7A1D" w:rsidRDefault="00FD7A1D" w:rsidP="00D542CE">
      <w:pPr>
        <w:ind w:left="446"/>
      </w:pPr>
    </w:p>
    <w:p w14:paraId="00CA00BC" w14:textId="77777777" w:rsidR="00400507" w:rsidRDefault="00400507" w:rsidP="00BD0DC5"/>
    <w:p w14:paraId="608AD56E" w14:textId="77777777" w:rsidR="00FD7A1D" w:rsidRDefault="0026459F" w:rsidP="00D542CE">
      <w:pPr>
        <w:ind w:left="446"/>
      </w:pPr>
      <w:r>
        <w:rPr>
          <w:rFonts w:asciiTheme="minorHAnsi" w:hAnsiTheme="minorHAnsi" w:cstheme="minorHAnsi"/>
          <w:noProof/>
        </w:rPr>
        <mc:AlternateContent>
          <mc:Choice Requires="wpg">
            <w:drawing>
              <wp:anchor distT="0" distB="0" distL="114300" distR="114300" simplePos="0" relativeHeight="251658243" behindDoc="0" locked="0" layoutInCell="1" allowOverlap="1" wp14:anchorId="074283B3" wp14:editId="6E694F63">
                <wp:simplePos x="0" y="0"/>
                <wp:positionH relativeFrom="margin">
                  <wp:posOffset>1052830</wp:posOffset>
                </wp:positionH>
                <wp:positionV relativeFrom="paragraph">
                  <wp:posOffset>31750</wp:posOffset>
                </wp:positionV>
                <wp:extent cx="3629660" cy="2199640"/>
                <wp:effectExtent l="0" t="0" r="0" b="0"/>
                <wp:wrapSquare wrapText="bothSides"/>
                <wp:docPr id="17"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29660" cy="2199640"/>
                          <a:chOff x="0" y="0"/>
                          <a:chExt cx="3629771" cy="2199475"/>
                        </a:xfrm>
                      </wpg:grpSpPr>
                      <pic:pic xmlns:pic="http://schemas.openxmlformats.org/drawingml/2006/picture">
                        <pic:nvPicPr>
                          <pic:cNvPr id="1040832259" name="Picture 6"/>
                          <pic:cNvPicPr>
                            <a:picLocks/>
                          </pic:cNvPicPr>
                        </pic:nvPicPr>
                        <pic:blipFill>
                          <a:blip r:embed="rId28" cstate="print"/>
                          <a:stretch>
                            <a:fillRect/>
                          </a:stretch>
                        </pic:blipFill>
                        <pic:spPr>
                          <a:xfrm>
                            <a:off x="0" y="0"/>
                            <a:ext cx="1821180" cy="1106170"/>
                          </a:xfrm>
                          <a:prstGeom prst="rect">
                            <a:avLst/>
                          </a:prstGeom>
                        </pic:spPr>
                      </pic:pic>
                      <pic:pic xmlns:pic="http://schemas.openxmlformats.org/drawingml/2006/picture">
                        <pic:nvPicPr>
                          <pic:cNvPr id="176947227" name="Picture 5"/>
                          <pic:cNvPicPr>
                            <a:picLocks/>
                          </pic:cNvPicPr>
                        </pic:nvPicPr>
                        <pic:blipFill rotWithShape="1">
                          <a:blip r:embed="rId29" cstate="print"/>
                          <a:srcRect l="-1" t="-1429" r="-974" b="-1"/>
                          <a:stretch/>
                        </pic:blipFill>
                        <pic:spPr bwMode="auto">
                          <a:xfrm>
                            <a:off x="670892" y="1093305"/>
                            <a:ext cx="2208530" cy="1106170"/>
                          </a:xfrm>
                          <a:prstGeom prst="rect">
                            <a:avLst/>
                          </a:prstGeom>
                          <a:ln>
                            <a:noFill/>
                          </a:ln>
                        </pic:spPr>
                      </pic:pic>
                      <pic:pic xmlns:pic="http://schemas.openxmlformats.org/drawingml/2006/picture">
                        <pic:nvPicPr>
                          <pic:cNvPr id="2086664227" name="Picture 4"/>
                          <pic:cNvPicPr>
                            <a:picLocks/>
                          </pic:cNvPicPr>
                        </pic:nvPicPr>
                        <pic:blipFill>
                          <a:blip r:embed="rId30" cstate="print"/>
                          <a:stretch>
                            <a:fillRect/>
                          </a:stretch>
                        </pic:blipFill>
                        <pic:spPr>
                          <a:xfrm>
                            <a:off x="1823831" y="0"/>
                            <a:ext cx="1805940" cy="1106170"/>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27008E2A" id="Group 17" o:spid="_x0000_s1026" style="position:absolute;margin-left:82.9pt;margin-top:2.5pt;width:285.8pt;height:173.2pt;z-index:251658243;mso-position-horizontal-relative:margin" coordsize="36297,219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">
                <v:shape id="Picture 6" o:spid="_x0000_s1027" type="#_x0000_t75" style="position:absolute;width:18211;height:110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">
                  <v:imagedata r:id="rId31" o:title=""/>
                  <o:lock v:ext="edit" aspectratio="f"/>
                </v:shape>
                <v:shape id="Picture 5" o:spid="_x0000_s1028" type="#_x0000_t75" style="position:absolute;left:6708;top:10933;width:22086;height:110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">
                  <v:imagedata r:id="rId32" o:title="" croptop="-937f" cropbottom="-1f" cropleft="-1f" cropright="-638f"/>
                  <o:lock v:ext="edit" aspectratio="f"/>
                </v:shape>
                <v:shape id="Picture 4" o:spid="_x0000_s1029" type="#_x0000_t75" style="position:absolute;left:18238;width:18059;height:110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">
                  <v:imagedata r:id="rId33" o:title=""/>
                  <o:lock v:ext="edit" aspectratio="f"/>
                </v:shape>
                <w10:wrap type="square" anchorx="margin"/>
              </v:group>
            </w:pict>
          </mc:Fallback>
        </mc:AlternateContent>
      </w:r>
    </w:p>
    <w:p w14:paraId="492AD273" w14:textId="77777777" w:rsidR="00FD7A1D" w:rsidRDefault="00FD7A1D" w:rsidP="00D542CE">
      <w:pPr>
        <w:ind w:left="446"/>
      </w:pPr>
    </w:p>
    <w:p w14:paraId="0AD863E4" w14:textId="77777777" w:rsidR="00FD7A1D" w:rsidRDefault="00FD7A1D" w:rsidP="00D542CE">
      <w:pPr>
        <w:ind w:left="446"/>
      </w:pPr>
    </w:p>
    <w:p w14:paraId="2A7CDAB3" w14:textId="77777777" w:rsidR="00FD7A1D" w:rsidRDefault="00FD7A1D" w:rsidP="00D542CE">
      <w:pPr>
        <w:ind w:left="446"/>
      </w:pPr>
    </w:p>
    <w:p w14:paraId="12DED9B3" w14:textId="77777777" w:rsidR="00FD7A1D" w:rsidRDefault="00FD7A1D" w:rsidP="00D542CE">
      <w:pPr>
        <w:ind w:left="446"/>
      </w:pPr>
    </w:p>
    <w:p w14:paraId="0A52653F" w14:textId="77777777" w:rsidR="00FD7A1D" w:rsidRDefault="00FD7A1D" w:rsidP="00D542CE">
      <w:pPr>
        <w:ind w:left="446"/>
      </w:pPr>
    </w:p>
    <w:p w14:paraId="1602E4BA" w14:textId="77777777" w:rsidR="00FD7A1D" w:rsidRDefault="00FD7A1D" w:rsidP="00D542CE">
      <w:pPr>
        <w:ind w:left="446"/>
      </w:pPr>
    </w:p>
    <w:p w14:paraId="080D67F3" w14:textId="77777777" w:rsidR="00FD7A1D" w:rsidRDefault="00FD7A1D" w:rsidP="00D542CE">
      <w:pPr>
        <w:ind w:left="446"/>
      </w:pPr>
    </w:p>
    <w:p w14:paraId="0559877C" w14:textId="77777777" w:rsidR="00FD7A1D" w:rsidRDefault="0026459F" w:rsidP="00D542CE">
      <w:pPr>
        <w:ind w:left="446"/>
      </w:pPr>
      <w:r>
        <w:rPr>
          <w:rFonts w:asciiTheme="minorHAnsi" w:hAnsiTheme="minorHAnsi" w:cstheme="minorHAnsi"/>
          <w:noProof/>
        </w:rPr>
        <mc:AlternateContent>
          <mc:Choice Requires="wps">
            <w:drawing>
              <wp:anchor distT="0" distB="0" distL="114300" distR="114300" simplePos="0" relativeHeight="251658256" behindDoc="0" locked="0" layoutInCell="1" allowOverlap="1" wp14:anchorId="624F8406" wp14:editId="7722B448">
                <wp:simplePos x="0" y="0"/>
                <wp:positionH relativeFrom="margin">
                  <wp:posOffset>1423035</wp:posOffset>
                </wp:positionH>
                <wp:positionV relativeFrom="paragraph">
                  <wp:posOffset>41910</wp:posOffset>
                </wp:positionV>
                <wp:extent cx="2898775" cy="360680"/>
                <wp:effectExtent l="0" t="0" r="0" b="0"/>
                <wp:wrapNone/>
                <wp:docPr id="16"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98775" cy="360680"/>
                        </a:xfrm>
                        <a:prstGeom prst="rect">
                          <a:avLst/>
                        </a:prstGeom>
                        <a:noFill/>
                        <a:ln w="6350">
                          <a:noFill/>
                        </a:ln>
                      </wps:spPr>
                      <wps:txbx>
                        <w:txbxContent>
                          <w:p w14:paraId="0AE32A0E" w14:textId="77777777" w:rsidR="00137070" w:rsidRPr="003714C2" w:rsidRDefault="00137070">
                            <w:r w:rsidRPr="003714C2">
                              <w:rPr>
                                <w:rFonts w:cstheme="minorHAnsi"/>
                              </w:rPr>
                              <w:t>Figure 3.</w:t>
                            </w:r>
                            <w:r w:rsidR="00B80840">
                              <w:rPr>
                                <w:rFonts w:cstheme="minorHAnsi"/>
                              </w:rPr>
                              <w:t>7</w:t>
                            </w:r>
                            <w:r w:rsidRPr="003714C2">
                              <w:rPr>
                                <w:rFonts w:cstheme="minorHAnsi"/>
                              </w:rPr>
                              <w:t>: Oman warning signs section1. [25]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24F8406" id="Text Box 16" o:spid="_x0000_s1045" type="#_x0000_t202" style="position:absolute;left:0;text-align:left;margin-left:112.05pt;margin-top:3.3pt;width:228.25pt;height:28.4pt;z-index:251658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" filled="f" stroked="f" strokeweight=".5pt">
                <v:textbox>
                  <w:txbxContent>
                    <w:p w14:paraId="0AE32A0E" w14:textId="77777777" w:rsidR="00137070" w:rsidRPr="003714C2" w:rsidRDefault="00137070">
                      <w:r w:rsidRPr="003714C2">
                        <w:rPr>
                          <w:rFonts w:cstheme="minorHAnsi"/>
                        </w:rPr>
                        <w:t>Figure 3.</w:t>
                      </w:r>
                      <w:r w:rsidR="00B80840">
                        <w:rPr>
                          <w:rFonts w:cstheme="minorHAnsi"/>
                        </w:rPr>
                        <w:t>7</w:t>
                      </w:r>
                      <w:r w:rsidRPr="003714C2">
                        <w:rPr>
                          <w:rFonts w:cstheme="minorHAnsi"/>
                        </w:rPr>
                        <w:t>: Oman warning signs section1. [25]</w:t>
                      </w:r>
                    </w:p>
                  </w:txbxContent>
                </v:textbox>
                <w10:wrap anchorx="margin"/>
              </v:shape>
            </w:pict>
          </mc:Fallback>
        </mc:AlternateContent>
      </w:r>
    </w:p>
    <w:p w14:paraId="56AF47FC" w14:textId="77777777" w:rsidR="00FD7A1D" w:rsidRPr="00FD7A1D" w:rsidRDefault="00FD7A1D" w:rsidP="00400507">
      <w:pPr>
        <w:jc w:val="center"/>
        <w:rPr>
          <w:rFonts w:asciiTheme="minorHAnsi" w:hAnsiTheme="minorHAnsi" w:cstheme="minorHAnsi"/>
        </w:rPr>
      </w:pPr>
      <w:bookmarkStart w:id="235" w:name="_Hlk153146116"/>
    </w:p>
    <w:bookmarkEnd w:id="235"/>
    <w:p w14:paraId="1D696145" w14:textId="77777777" w:rsidR="00FD7A1D" w:rsidRDefault="00FD7A1D" w:rsidP="00FD7A1D">
      <w:pPr>
        <w:ind w:left="446"/>
        <w:jc w:val="center"/>
      </w:pPr>
    </w:p>
    <w:p w14:paraId="6EC55BEC" w14:textId="77777777" w:rsidR="00FD7A1D" w:rsidRDefault="00FD7A1D" w:rsidP="00D542CE">
      <w:pPr>
        <w:ind w:left="446"/>
      </w:pPr>
    </w:p>
    <w:p w14:paraId="24644DFE" w14:textId="77777777" w:rsidR="00FD7A1D" w:rsidRDefault="0026459F" w:rsidP="00D542CE">
      <w:pPr>
        <w:ind w:left="446"/>
      </w:pPr>
      <w:r>
        <w:rPr>
          <w:noProof/>
        </w:rPr>
        <mc:AlternateContent>
          <mc:Choice Requires="wpg">
            <w:drawing>
              <wp:anchor distT="0" distB="0" distL="114300" distR="114300" simplePos="0" relativeHeight="251658257" behindDoc="0" locked="0" layoutInCell="1" allowOverlap="1" wp14:anchorId="5CE4792A" wp14:editId="096B3508">
                <wp:simplePos x="0" y="0"/>
                <wp:positionH relativeFrom="column">
                  <wp:posOffset>1020445</wp:posOffset>
                </wp:positionH>
                <wp:positionV relativeFrom="paragraph">
                  <wp:posOffset>28575</wp:posOffset>
                </wp:positionV>
                <wp:extent cx="3639820" cy="2618740"/>
                <wp:effectExtent l="0" t="0" r="0" b="0"/>
                <wp:wrapNone/>
                <wp:docPr id="11" name="Group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39820" cy="2618740"/>
                          <a:chOff x="0" y="0"/>
                          <a:chExt cx="3639820" cy="2618792"/>
                        </a:xfrm>
                      </wpg:grpSpPr>
                      <wpg:grpSp>
                        <wpg:cNvPr id="14" name="Group 6"/>
                        <wpg:cNvGrpSpPr>
                          <a:grpSpLocks/>
                        </wpg:cNvGrpSpPr>
                        <wpg:grpSpPr>
                          <a:xfrm>
                            <a:off x="0" y="0"/>
                            <a:ext cx="3639820" cy="2188210"/>
                            <a:chOff x="0" y="0"/>
                            <a:chExt cx="3639529" cy="2188486"/>
                          </a:xfrm>
                        </wpg:grpSpPr>
                        <pic:pic xmlns:pic="http://schemas.openxmlformats.org/drawingml/2006/picture">
                          <pic:nvPicPr>
                            <pic:cNvPr id="838542092" name="Picture 8" descr="A group of warning signs&#10;&#10;Description automatically generated"/>
                            <pic:cNvPicPr>
                              <a:picLocks/>
                            </pic:cNvPicPr>
                          </pic:nvPicPr>
                          <pic:blipFill rotWithShape="1">
                            <a:blip r:embed="rId34" cstate="print"/>
                            <a:srcRect b="3878"/>
                            <a:stretch/>
                          </pic:blipFill>
                          <pic:spPr bwMode="auto">
                            <a:xfrm>
                              <a:off x="0" y="0"/>
                              <a:ext cx="1828800" cy="1085215"/>
                            </a:xfrm>
                            <a:prstGeom prst="rect">
                              <a:avLst/>
                            </a:prstGeom>
                            <a:ln>
                              <a:noFill/>
                            </a:ln>
                          </pic:spPr>
                        </pic:pic>
                        <pic:pic xmlns:pic="http://schemas.openxmlformats.org/drawingml/2006/picture">
                          <pic:nvPicPr>
                            <pic:cNvPr id="1803976463" name="Picture 7" descr="A collection of warning signs&#10;&#10;Description automatically generated"/>
                            <pic:cNvPicPr>
                              <a:picLocks/>
                            </pic:cNvPicPr>
                          </pic:nvPicPr>
                          <pic:blipFill rotWithShape="1">
                            <a:blip r:embed="rId35" cstate="print"/>
                            <a:srcRect t="5006" b="1947"/>
                            <a:stretch/>
                          </pic:blipFill>
                          <pic:spPr bwMode="auto">
                            <a:xfrm>
                              <a:off x="1810729" y="0"/>
                              <a:ext cx="1828800" cy="1082675"/>
                            </a:xfrm>
                            <a:prstGeom prst="rect">
                              <a:avLst/>
                            </a:prstGeom>
                            <a:ln>
                              <a:noFill/>
                            </a:ln>
                          </pic:spPr>
                        </pic:pic>
                        <pic:pic xmlns:pic="http://schemas.openxmlformats.org/drawingml/2006/picture">
                          <pic:nvPicPr>
                            <pic:cNvPr id="200076831" name="Picture 9" descr="A group of warning signs&#10;&#10;Description automatically generated"/>
                            <pic:cNvPicPr>
                              <a:picLocks/>
                            </pic:cNvPicPr>
                          </pic:nvPicPr>
                          <pic:blipFill>
                            <a:blip r:embed="rId36" cstate="print"/>
                            <a:stretch>
                              <a:fillRect/>
                            </a:stretch>
                          </pic:blipFill>
                          <pic:spPr>
                            <a:xfrm>
                              <a:off x="838502" y="1073426"/>
                              <a:ext cx="1931035" cy="1115060"/>
                            </a:xfrm>
                            <a:prstGeom prst="rect">
                              <a:avLst/>
                            </a:prstGeom>
                          </pic:spPr>
                        </pic:pic>
                      </wpg:grpSp>
                      <wps:wsp>
                        <wps:cNvPr id="787193691" name="Text Box 16"/>
                        <wps:cNvSpPr txBox="1">
                          <a:spLocks/>
                        </wps:cNvSpPr>
                        <wps:spPr>
                          <a:xfrm>
                            <a:off x="186612" y="2264229"/>
                            <a:ext cx="3321698" cy="354563"/>
                          </a:xfrm>
                          <a:prstGeom prst="rect">
                            <a:avLst/>
                          </a:prstGeom>
                          <a:noFill/>
                          <a:ln w="6350">
                            <a:noFill/>
                          </a:ln>
                        </wps:spPr>
                        <wps:txbx>
                          <w:txbxContent>
                            <w:p w14:paraId="384591B6" w14:textId="77777777" w:rsidR="00137070" w:rsidRPr="003714C2" w:rsidRDefault="00137070" w:rsidP="003714C2">
                              <w:pPr>
                                <w:jc w:val="center"/>
                                <w:rPr>
                                  <w:rFonts w:cstheme="minorHAnsi"/>
                                </w:rPr>
                              </w:pPr>
                              <w:r w:rsidRPr="003714C2">
                                <w:rPr>
                                  <w:rFonts w:cstheme="minorHAnsi"/>
                                </w:rPr>
                                <w:t>Figure 3.</w:t>
                              </w:r>
                              <w:r w:rsidR="00B80840">
                                <w:rPr>
                                  <w:rFonts w:cstheme="minorHAnsi"/>
                                </w:rPr>
                                <w:t>8</w:t>
                              </w:r>
                              <w:r w:rsidRPr="003714C2">
                                <w:rPr>
                                  <w:rFonts w:cstheme="minorHAnsi"/>
                                </w:rPr>
                                <w:t>: Oman warning signs section 2</w:t>
                              </w:r>
                              <w:r>
                                <w:rPr>
                                  <w:rFonts w:cstheme="minorHAnsi"/>
                                </w:rPr>
                                <w:t xml:space="preserve">. </w:t>
                              </w:r>
                              <w:r w:rsidRPr="003714C2">
                                <w:rPr>
                                  <w:rFonts w:cstheme="minorHAnsi"/>
                                </w:rPr>
                                <w:t>[25]</w:t>
                              </w:r>
                            </w:p>
                            <w:p w14:paraId="5FF3CE4E" w14:textId="77777777" w:rsidR="00137070" w:rsidRDefault="0013707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5CE4792A" id="Group 11" o:spid="_x0000_s1046" style="position:absolute;left:0;text-align:left;margin-left:80.35pt;margin-top:2.25pt;width:286.6pt;height:206.2pt;z-index:251658257" coordsize="36398,261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">
                <v:group id="Group 6" o:spid="_x0000_s1047" style="position:absolute;width:36398;height:21882" coordsize="36395,21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">
                  <v:shape id="Picture 8" o:spid="_x0000_s1048" type="#_x0000_t75" alt="A group of warning signs&#10;&#10;Description automatically generated" style="position:absolute;width:18288;height:108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">
                    <v:imagedata r:id="rId37" o:title="A group of warning signs&#10;&#10;Description automatically generated" cropbottom="2541f"/>
                    <o:lock v:ext="edit" aspectratio="f"/>
                  </v:shape>
                  <v:shape id="Picture 7" o:spid="_x0000_s1049" type="#_x0000_t75" alt="A collection of warning signs&#10;&#10;Description automatically generated" style="position:absolute;left:18107;width:18288;height:10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">
                    <v:imagedata r:id="rId38" o:title="A collection of warning signs&#10;&#10;Description automatically generated" croptop="3281f" cropbottom="1276f"/>
                    <o:lock v:ext="edit" aspectratio="f"/>
                  </v:shape>
                  <v:shape id="Picture 9" o:spid="_x0000_s1050" type="#_x0000_t75" alt="A group of warning signs&#10;&#10;Description automatically generated" style="position:absolute;left:8385;top:10734;width:19310;height:111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">
                    <v:imagedata r:id="rId39" o:title="A group of warning signs&#10;&#10;Description automatically generated"/>
                    <o:lock v:ext="edit" aspectratio="f"/>
                  </v:shape>
                </v:group>
                <v:shape id="_x0000_s1051" type="#_x0000_t202" style="position:absolute;left:1866;top:22642;width:33217;height:35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" filled="f" stroked="f" strokeweight=".5pt">
                  <v:textbox>
                    <w:txbxContent>
                      <w:p w14:paraId="384591B6" w14:textId="77777777" w:rsidR="00137070" w:rsidRPr="003714C2" w:rsidRDefault="00137070" w:rsidP="003714C2">
                        <w:pPr>
                          <w:jc w:val="center"/>
                          <w:rPr>
                            <w:rFonts w:cstheme="minorHAnsi"/>
                          </w:rPr>
                        </w:pPr>
                        <w:r w:rsidRPr="003714C2">
                          <w:rPr>
                            <w:rFonts w:cstheme="minorHAnsi"/>
                          </w:rPr>
                          <w:t>Figure 3.</w:t>
                        </w:r>
                        <w:r w:rsidR="00B80840">
                          <w:rPr>
                            <w:rFonts w:cstheme="minorHAnsi"/>
                          </w:rPr>
                          <w:t>8</w:t>
                        </w:r>
                        <w:r w:rsidRPr="003714C2">
                          <w:rPr>
                            <w:rFonts w:cstheme="minorHAnsi"/>
                          </w:rPr>
                          <w:t>: Oman warning signs section 2</w:t>
                        </w:r>
                        <w:r>
                          <w:rPr>
                            <w:rFonts w:cstheme="minorHAnsi"/>
                          </w:rPr>
                          <w:t xml:space="preserve">. </w:t>
                        </w:r>
                        <w:r w:rsidRPr="003714C2">
                          <w:rPr>
                            <w:rFonts w:cstheme="minorHAnsi"/>
                          </w:rPr>
                          <w:t>[25]</w:t>
                        </w:r>
                      </w:p>
                      <w:p w14:paraId="5FF3CE4E" w14:textId="77777777" w:rsidR="00137070" w:rsidRDefault="00137070"/>
                    </w:txbxContent>
                  </v:textbox>
                </v:shape>
              </v:group>
            </w:pict>
          </mc:Fallback>
        </mc:AlternateContent>
      </w:r>
    </w:p>
    <w:p w14:paraId="3710DA46" w14:textId="77777777" w:rsidR="00FD7A1D" w:rsidRDefault="00FD7A1D" w:rsidP="00D542CE">
      <w:pPr>
        <w:ind w:left="446"/>
      </w:pPr>
    </w:p>
    <w:p w14:paraId="1C927078" w14:textId="77777777" w:rsidR="00FD7A1D" w:rsidRDefault="00FD7A1D" w:rsidP="00D542CE">
      <w:pPr>
        <w:ind w:left="446"/>
      </w:pPr>
    </w:p>
    <w:p w14:paraId="38F1788C" w14:textId="77777777" w:rsidR="00FD7A1D" w:rsidRDefault="00FD7A1D" w:rsidP="00D542CE">
      <w:pPr>
        <w:ind w:left="446"/>
      </w:pPr>
    </w:p>
    <w:p w14:paraId="22AA5B3E" w14:textId="77777777" w:rsidR="00FD7A1D" w:rsidRDefault="00FD7A1D" w:rsidP="00D542CE">
      <w:pPr>
        <w:ind w:left="446"/>
      </w:pPr>
    </w:p>
    <w:p w14:paraId="7C7B1ED4" w14:textId="77777777" w:rsidR="00FD7A1D" w:rsidRDefault="00FD7A1D" w:rsidP="00D542CE">
      <w:pPr>
        <w:ind w:left="446"/>
      </w:pPr>
    </w:p>
    <w:p w14:paraId="1A5AABE5" w14:textId="77777777" w:rsidR="00FD7A1D" w:rsidRDefault="00FD7A1D" w:rsidP="00D542CE">
      <w:pPr>
        <w:ind w:left="446"/>
      </w:pPr>
    </w:p>
    <w:p w14:paraId="238133DB" w14:textId="77777777" w:rsidR="00FD7A1D" w:rsidRDefault="00FD7A1D" w:rsidP="00D542CE">
      <w:pPr>
        <w:ind w:left="446"/>
      </w:pPr>
    </w:p>
    <w:p w14:paraId="2EAF0CDC" w14:textId="77777777" w:rsidR="00FD7A1D" w:rsidRDefault="00FD7A1D" w:rsidP="00FD7A1D"/>
    <w:p w14:paraId="0C8D2586" w14:textId="77777777" w:rsidR="00FD7A1D" w:rsidRPr="00FB5A4A" w:rsidRDefault="00FD7A1D" w:rsidP="00FD7A1D">
      <w:pPr>
        <w:jc w:val="center"/>
        <w:rPr>
          <w:rFonts w:asciiTheme="minorHAnsi" w:hAnsiTheme="minorHAnsi" w:cstheme="minorHAnsi"/>
        </w:rPr>
      </w:pPr>
      <w:bookmarkStart w:id="236" w:name="_Hlk153988013"/>
    </w:p>
    <w:bookmarkEnd w:id="236"/>
    <w:p w14:paraId="1DE531BD" w14:textId="77777777" w:rsidR="00FD7A1D" w:rsidRDefault="0026459F" w:rsidP="00D542CE">
      <w:pPr>
        <w:ind w:left="446"/>
      </w:pPr>
      <w:r>
        <w:rPr>
          <w:noProof/>
        </w:rPr>
        <mc:AlternateContent>
          <mc:Choice Requires="wpg">
            <w:drawing>
              <wp:anchor distT="0" distB="0" distL="114300" distR="114300" simplePos="0" relativeHeight="251658258" behindDoc="0" locked="0" layoutInCell="1" allowOverlap="1" wp14:anchorId="2EE4441B" wp14:editId="70DE2595">
                <wp:simplePos x="0" y="0"/>
                <wp:positionH relativeFrom="column">
                  <wp:posOffset>939165</wp:posOffset>
                </wp:positionH>
                <wp:positionV relativeFrom="paragraph">
                  <wp:posOffset>43815</wp:posOffset>
                </wp:positionV>
                <wp:extent cx="3993515" cy="2587625"/>
                <wp:effectExtent l="0" t="0" r="0" b="0"/>
                <wp:wrapNone/>
                <wp:docPr id="9" name="Group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93515" cy="2587625"/>
                          <a:chOff x="0" y="0"/>
                          <a:chExt cx="3993502" cy="2587690"/>
                        </a:xfrm>
                      </wpg:grpSpPr>
                      <wpg:grpSp>
                        <wpg:cNvPr id="10" name="Group 5"/>
                        <wpg:cNvGrpSpPr>
                          <a:grpSpLocks/>
                        </wpg:cNvGrpSpPr>
                        <wpg:grpSpPr>
                          <a:xfrm>
                            <a:off x="105747" y="0"/>
                            <a:ext cx="3639185" cy="2185670"/>
                            <a:chOff x="0" y="0"/>
                            <a:chExt cx="3639038" cy="2744586"/>
                          </a:xfrm>
                        </wpg:grpSpPr>
                        <pic:pic xmlns:pic="http://schemas.openxmlformats.org/drawingml/2006/picture">
                          <pic:nvPicPr>
                            <pic:cNvPr id="1937257120" name="Picture 15"/>
                            <pic:cNvPicPr>
                              <a:picLocks/>
                            </pic:cNvPicPr>
                          </pic:nvPicPr>
                          <pic:blipFill rotWithShape="1">
                            <a:blip r:embed="rId40" cstate="print"/>
                            <a:srcRect r="274"/>
                            <a:stretch/>
                          </pic:blipFill>
                          <pic:spPr bwMode="auto">
                            <a:xfrm>
                              <a:off x="1899138" y="0"/>
                              <a:ext cx="1739900" cy="1104265"/>
                            </a:xfrm>
                            <a:prstGeom prst="rect">
                              <a:avLst/>
                            </a:prstGeom>
                            <a:ln>
                              <a:noFill/>
                            </a:ln>
                          </pic:spPr>
                        </pic:pic>
                        <pic:pic xmlns:pic="http://schemas.openxmlformats.org/drawingml/2006/picture">
                          <pic:nvPicPr>
                            <pic:cNvPr id="1441311767" name="Picture 14"/>
                            <pic:cNvPicPr>
                              <a:picLocks/>
                            </pic:cNvPicPr>
                          </pic:nvPicPr>
                          <pic:blipFill rotWithShape="1">
                            <a:blip r:embed="rId41" cstate="print"/>
                            <a:srcRect l="272"/>
                            <a:stretch/>
                          </pic:blipFill>
                          <pic:spPr bwMode="auto">
                            <a:xfrm>
                              <a:off x="0" y="0"/>
                              <a:ext cx="1893570" cy="1104265"/>
                            </a:xfrm>
                            <a:prstGeom prst="rect">
                              <a:avLst/>
                            </a:prstGeom>
                            <a:ln>
                              <a:noFill/>
                            </a:ln>
                          </pic:spPr>
                        </pic:pic>
                        <pic:pic xmlns:pic="http://schemas.openxmlformats.org/drawingml/2006/picture">
                          <pic:nvPicPr>
                            <pic:cNvPr id="822262668" name="Picture 16"/>
                            <pic:cNvPicPr>
                              <a:picLocks/>
                            </pic:cNvPicPr>
                          </pic:nvPicPr>
                          <pic:blipFill>
                            <a:blip r:embed="rId42" cstate="print"/>
                            <a:stretch>
                              <a:fillRect/>
                            </a:stretch>
                          </pic:blipFill>
                          <pic:spPr>
                            <a:xfrm>
                              <a:off x="946372" y="1662546"/>
                              <a:ext cx="1828165" cy="1082040"/>
                            </a:xfrm>
                            <a:prstGeom prst="rect">
                              <a:avLst/>
                            </a:prstGeom>
                          </pic:spPr>
                        </pic:pic>
                        <pic:pic xmlns:pic="http://schemas.openxmlformats.org/drawingml/2006/picture">
                          <pic:nvPicPr>
                            <pic:cNvPr id="1147439573" name="Picture 19" descr="A close-up of a sign&#10;&#10;Description automatically generated"/>
                            <pic:cNvPicPr>
                              <a:picLocks/>
                            </pic:cNvPicPr>
                          </pic:nvPicPr>
                          <pic:blipFill>
                            <a:blip r:embed="rId43" cstate="print"/>
                            <a:stretch>
                              <a:fillRect/>
                            </a:stretch>
                          </pic:blipFill>
                          <pic:spPr>
                            <a:xfrm>
                              <a:off x="952766" y="1106232"/>
                              <a:ext cx="1828800" cy="567690"/>
                            </a:xfrm>
                            <a:prstGeom prst="rect">
                              <a:avLst/>
                            </a:prstGeom>
                          </pic:spPr>
                        </pic:pic>
                      </wpg:grpSp>
                      <wps:wsp>
                        <wps:cNvPr id="1268464625" name="Text Box 18"/>
                        <wps:cNvSpPr txBox="1">
                          <a:spLocks/>
                        </wps:cNvSpPr>
                        <wps:spPr>
                          <a:xfrm>
                            <a:off x="0" y="2220686"/>
                            <a:ext cx="3993502" cy="367004"/>
                          </a:xfrm>
                          <a:prstGeom prst="rect">
                            <a:avLst/>
                          </a:prstGeom>
                          <a:noFill/>
                          <a:ln w="6350">
                            <a:noFill/>
                          </a:ln>
                        </wps:spPr>
                        <wps:txbx>
                          <w:txbxContent>
                            <w:p w14:paraId="1F4FCC45" w14:textId="77777777" w:rsidR="00137070" w:rsidRPr="003714C2" w:rsidRDefault="00B80840" w:rsidP="003714C2">
                              <w:pPr>
                                <w:jc w:val="center"/>
                                <w:rPr>
                                  <w:rFonts w:cstheme="minorHAnsi"/>
                                </w:rPr>
                              </w:pPr>
                              <w:r>
                                <w:rPr>
                                  <w:rFonts w:cstheme="minorHAnsi"/>
                                </w:rPr>
                                <w:t>Figure 3.9</w:t>
                              </w:r>
                              <w:r w:rsidR="00137070" w:rsidRPr="003714C2">
                                <w:rPr>
                                  <w:rFonts w:cstheme="minorHAnsi"/>
                                </w:rPr>
                                <w:t>: Oman preventive signs [25].</w:t>
                              </w:r>
                            </w:p>
                            <w:p w14:paraId="535C4809" w14:textId="77777777" w:rsidR="00137070" w:rsidRDefault="0013707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2EE4441B" id="Group 9" o:spid="_x0000_s1052" style="position:absolute;left:0;text-align:left;margin-left:73.95pt;margin-top:3.45pt;width:314.45pt;height:203.75pt;z-index:251658258" coordsize="39935,258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">
                <v:group id="Group 5" o:spid="_x0000_s1053" style="position:absolute;left:1057;width:36392;height:21856" coordsize="36390,274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shape id="Picture 15" o:spid="_x0000_s1054" type="#_x0000_t75" style="position:absolute;left:18991;width:17399;height:110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">
                    <v:imagedata r:id="rId44" o:title="" cropright="180f"/>
                    <o:lock v:ext="edit" aspectratio="f"/>
                  </v:shape>
                  <v:shape id="Picture 14" o:spid="_x0000_s1055" type="#_x0000_t75" style="position:absolute;width:18935;height:110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">
                    <v:imagedata r:id="rId45" o:title="" cropleft="178f"/>
                    <o:lock v:ext="edit" aspectratio="f"/>
                  </v:shape>
                  <v:shape id="Picture 16" o:spid="_x0000_s1056" type="#_x0000_t75" style="position:absolute;left:9463;top:16625;width:18282;height:108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">
                    <v:imagedata r:id="rId46" o:title=""/>
                    <o:lock v:ext="edit" aspectratio="f"/>
                  </v:shape>
                  <v:shape id="Picture 19" o:spid="_x0000_s1057" type="#_x0000_t75" alt="A close-up of a sign&#10;&#10;Description automatically generated" style="position:absolute;left:9527;top:11062;width:18288;height:56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">
                    <v:imagedata r:id="rId47" o:title="A close-up of a sign&#10;&#10;Description automatically generated"/>
                    <o:lock v:ext="edit" aspectratio="f"/>
                  </v:shape>
                </v:group>
                <v:shape id="Text Box 18" o:spid="_x0000_s1058" type="#_x0000_t202" style="position:absolute;top:22206;width:39935;height:36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" filled="f" stroked="f" strokeweight=".5pt">
                  <v:textbox>
                    <w:txbxContent>
                      <w:p w14:paraId="1F4FCC45" w14:textId="77777777" w:rsidR="00137070" w:rsidRPr="003714C2" w:rsidRDefault="00B80840" w:rsidP="003714C2">
                        <w:pPr>
                          <w:jc w:val="center"/>
                          <w:rPr>
                            <w:rFonts w:cstheme="minorHAnsi"/>
                          </w:rPr>
                        </w:pPr>
                        <w:r>
                          <w:rPr>
                            <w:rFonts w:cstheme="minorHAnsi"/>
                          </w:rPr>
                          <w:t>Figure 3.9</w:t>
                        </w:r>
                        <w:r w:rsidR="00137070" w:rsidRPr="003714C2">
                          <w:rPr>
                            <w:rFonts w:cstheme="minorHAnsi"/>
                          </w:rPr>
                          <w:t>: Oman preventive signs [25].</w:t>
                        </w:r>
                      </w:p>
                      <w:p w14:paraId="535C4809" w14:textId="77777777" w:rsidR="00137070" w:rsidRDefault="00137070"/>
                    </w:txbxContent>
                  </v:textbox>
                </v:shape>
              </v:group>
            </w:pict>
          </mc:Fallback>
        </mc:AlternateContent>
      </w:r>
    </w:p>
    <w:p w14:paraId="7CB1F201" w14:textId="77777777" w:rsidR="00FD7A1D" w:rsidRDefault="00FD7A1D" w:rsidP="00D542CE">
      <w:pPr>
        <w:ind w:left="446"/>
      </w:pPr>
    </w:p>
    <w:p w14:paraId="519E021B" w14:textId="77777777" w:rsidR="00FD7A1D" w:rsidRDefault="00FD7A1D" w:rsidP="00D542CE">
      <w:pPr>
        <w:ind w:left="446"/>
      </w:pPr>
    </w:p>
    <w:p w14:paraId="35C3954F" w14:textId="77777777" w:rsidR="00FD7A1D" w:rsidRDefault="00FD7A1D" w:rsidP="00D542CE">
      <w:pPr>
        <w:ind w:left="446"/>
      </w:pPr>
    </w:p>
    <w:p w14:paraId="2B43C6D3" w14:textId="77777777" w:rsidR="00FD7A1D" w:rsidRDefault="00FD7A1D" w:rsidP="00D542CE">
      <w:pPr>
        <w:ind w:left="446"/>
      </w:pPr>
    </w:p>
    <w:p w14:paraId="622F5F4C" w14:textId="77777777" w:rsidR="00FD7A1D" w:rsidRDefault="00FD7A1D" w:rsidP="00D542CE">
      <w:pPr>
        <w:ind w:left="446"/>
      </w:pPr>
    </w:p>
    <w:p w14:paraId="4E67CDDC" w14:textId="77777777" w:rsidR="00FD7A1D" w:rsidRDefault="00FD7A1D" w:rsidP="00D542CE">
      <w:pPr>
        <w:ind w:left="446"/>
      </w:pPr>
    </w:p>
    <w:p w14:paraId="7F51564C" w14:textId="77777777" w:rsidR="00FD7A1D" w:rsidRDefault="00FD7A1D" w:rsidP="00D542CE">
      <w:pPr>
        <w:ind w:left="446"/>
      </w:pPr>
    </w:p>
    <w:p w14:paraId="6E689898" w14:textId="77777777" w:rsidR="00FD7A1D" w:rsidRDefault="00FD7A1D" w:rsidP="00D542CE">
      <w:pPr>
        <w:ind w:left="446"/>
      </w:pPr>
    </w:p>
    <w:p w14:paraId="3DB2EA24" w14:textId="77777777" w:rsidR="003714C2" w:rsidRDefault="003714C2" w:rsidP="00D542CE">
      <w:pPr>
        <w:ind w:left="446"/>
      </w:pPr>
    </w:p>
    <w:p w14:paraId="13CD48B6" w14:textId="77777777" w:rsidR="00FD7A1D" w:rsidRDefault="0026459F" w:rsidP="00D542CE">
      <w:pPr>
        <w:ind w:left="446"/>
      </w:pPr>
      <w:r>
        <w:rPr>
          <w:rFonts w:asciiTheme="minorHAnsi" w:hAnsiTheme="minorHAnsi" w:cstheme="minorHAnsi"/>
          <w:noProof/>
        </w:rPr>
        <mc:AlternateContent>
          <mc:Choice Requires="wpg">
            <w:drawing>
              <wp:anchor distT="0" distB="0" distL="114300" distR="114300" simplePos="0" relativeHeight="251658244" behindDoc="0" locked="0" layoutInCell="1" allowOverlap="1" wp14:anchorId="02FF8626" wp14:editId="59177EC1">
                <wp:simplePos x="0" y="0"/>
                <wp:positionH relativeFrom="margin">
                  <wp:align>center</wp:align>
                </wp:positionH>
                <wp:positionV relativeFrom="paragraph">
                  <wp:posOffset>35560</wp:posOffset>
                </wp:positionV>
                <wp:extent cx="3187065" cy="1353185"/>
                <wp:effectExtent l="0" t="0" r="0" b="0"/>
                <wp:wrapSquare wrapText="bothSides"/>
                <wp:docPr id="8" name="Group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87065" cy="1353185"/>
                          <a:chOff x="0" y="0"/>
                          <a:chExt cx="3537422" cy="1111649"/>
                        </a:xfrm>
                      </wpg:grpSpPr>
                      <wpg:grpSp>
                        <wpg:cNvPr id="1886696175" name="Group 23"/>
                        <wpg:cNvGrpSpPr>
                          <a:grpSpLocks/>
                        </wpg:cNvGrpSpPr>
                        <wpg:grpSpPr>
                          <a:xfrm>
                            <a:off x="1708622" y="5225"/>
                            <a:ext cx="1828800" cy="1106424"/>
                            <a:chOff x="0" y="0"/>
                            <a:chExt cx="5397500" cy="3351202"/>
                          </a:xfrm>
                        </wpg:grpSpPr>
                        <pic:pic xmlns:pic="http://schemas.openxmlformats.org/drawingml/2006/picture">
                          <pic:nvPicPr>
                            <pic:cNvPr id="1891565453" name="Picture 22"/>
                            <pic:cNvPicPr>
                              <a:picLocks/>
                            </pic:cNvPicPr>
                          </pic:nvPicPr>
                          <pic:blipFill>
                            <a:blip r:embed="rId48" cstate="print"/>
                            <a:stretch>
                              <a:fillRect/>
                            </a:stretch>
                          </pic:blipFill>
                          <pic:spPr>
                            <a:xfrm>
                              <a:off x="12788" y="0"/>
                              <a:ext cx="5372100" cy="1600200"/>
                            </a:xfrm>
                            <a:prstGeom prst="rect">
                              <a:avLst/>
                            </a:prstGeom>
                          </pic:spPr>
                        </pic:pic>
                        <pic:pic xmlns:pic="http://schemas.openxmlformats.org/drawingml/2006/picture">
                          <pic:nvPicPr>
                            <pic:cNvPr id="1595686398" name="Picture 21"/>
                            <pic:cNvPicPr>
                              <a:picLocks/>
                            </pic:cNvPicPr>
                          </pic:nvPicPr>
                          <pic:blipFill>
                            <a:blip r:embed="rId49" cstate="print"/>
                            <a:stretch>
                              <a:fillRect/>
                            </a:stretch>
                          </pic:blipFill>
                          <pic:spPr>
                            <a:xfrm>
                              <a:off x="0" y="1598602"/>
                              <a:ext cx="5397500" cy="1752600"/>
                            </a:xfrm>
                            <a:prstGeom prst="rect">
                              <a:avLst/>
                            </a:prstGeom>
                          </pic:spPr>
                        </pic:pic>
                      </wpg:grpSp>
                      <pic:pic xmlns:pic="http://schemas.openxmlformats.org/drawingml/2006/picture">
                        <pic:nvPicPr>
                          <pic:cNvPr id="90273712" name="Picture 24"/>
                          <pic:cNvPicPr>
                            <a:picLocks/>
                          </pic:cNvPicPr>
                        </pic:nvPicPr>
                        <pic:blipFill>
                          <a:blip r:embed="rId50" cstate="print"/>
                          <a:stretch>
                            <a:fillRect/>
                          </a:stretch>
                        </pic:blipFill>
                        <pic:spPr>
                          <a:xfrm>
                            <a:off x="0" y="0"/>
                            <a:ext cx="1715770" cy="110617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5164B05" id="Group 8" o:spid="_x0000_s1026" style="position:absolute;margin-left:0;margin-top:2.8pt;width:250.95pt;height:106.55pt;z-index:251658244;mso-position-horizontal:center;mso-position-horizontal-relative:margin;mso-width-relative:margin;mso-height-relative:margin" coordsize="35374,111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">
                <v:group id="Group 23" o:spid="_x0000_s1027" style="position:absolute;left:17086;top:52;width:18288;height:11064" coordsize="53975,335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">
                  <v:shape id="Picture 22" o:spid="_x0000_s1028" type="#_x0000_t75" style="position:absolute;left:127;width:53721;height:16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">
                    <v:imagedata r:id="rId51" o:title=""/>
                    <o:lock v:ext="edit" aspectratio="f"/>
                  </v:shape>
                  <v:shape id="Picture 21" o:spid="_x0000_s1029" type="#_x0000_t75" style="position:absolute;top:15986;width:53975;height:175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">
                    <v:imagedata r:id="rId52" o:title=""/>
                    <o:lock v:ext="edit" aspectratio="f"/>
                  </v:shape>
                </v:group>
                <v:shape id="Picture 24" o:spid="_x0000_s1030" type="#_x0000_t75" style="position:absolute;width:17157;height:110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">
                  <v:imagedata r:id="rId53" o:title=""/>
                  <o:lock v:ext="edit" aspectratio="f"/>
                </v:shape>
                <w10:wrap type="square" anchorx="margin"/>
              </v:group>
            </w:pict>
          </mc:Fallback>
        </mc:AlternateContent>
      </w:r>
    </w:p>
    <w:p w14:paraId="456B3B98" w14:textId="77777777" w:rsidR="00FD7A1D" w:rsidRDefault="00FD7A1D" w:rsidP="00D542CE">
      <w:pPr>
        <w:ind w:left="446"/>
      </w:pPr>
    </w:p>
    <w:p w14:paraId="3DDA0904" w14:textId="77777777" w:rsidR="00FD7A1D" w:rsidRDefault="00FD7A1D" w:rsidP="00D542CE">
      <w:pPr>
        <w:ind w:left="446"/>
      </w:pPr>
    </w:p>
    <w:p w14:paraId="7098AD46" w14:textId="77777777" w:rsidR="00FD7A1D" w:rsidRDefault="00FD7A1D" w:rsidP="00D542CE">
      <w:pPr>
        <w:ind w:left="446"/>
      </w:pPr>
    </w:p>
    <w:p w14:paraId="2C3C59EE" w14:textId="77777777" w:rsidR="00FD7A1D" w:rsidRDefault="00FD7A1D" w:rsidP="00D542CE">
      <w:pPr>
        <w:ind w:left="446"/>
      </w:pPr>
    </w:p>
    <w:p w14:paraId="2252D0E9" w14:textId="77777777" w:rsidR="00FD7A1D" w:rsidRDefault="0026459F" w:rsidP="00FD7A1D">
      <w:pPr>
        <w:jc w:val="center"/>
        <w:rPr>
          <w:rFonts w:asciiTheme="minorHAnsi" w:hAnsiTheme="minorHAnsi" w:cstheme="minorHAnsi"/>
        </w:rPr>
      </w:pPr>
      <w:r>
        <w:rPr>
          <w:rFonts w:asciiTheme="minorHAnsi" w:hAnsiTheme="minorHAnsi" w:cstheme="minorHAnsi"/>
          <w:noProof/>
        </w:rPr>
        <mc:AlternateContent>
          <mc:Choice Requires="wps">
            <w:drawing>
              <wp:anchor distT="0" distB="0" distL="114300" distR="114300" simplePos="0" relativeHeight="251658259" behindDoc="0" locked="0" layoutInCell="1" allowOverlap="1" wp14:anchorId="259D6AFB" wp14:editId="1554AF61">
                <wp:simplePos x="0" y="0"/>
                <wp:positionH relativeFrom="margin">
                  <wp:align>center</wp:align>
                </wp:positionH>
                <wp:positionV relativeFrom="paragraph">
                  <wp:posOffset>28575</wp:posOffset>
                </wp:positionV>
                <wp:extent cx="2693670" cy="360680"/>
                <wp:effectExtent l="0" t="0" r="0" b="0"/>
                <wp:wrapNone/>
                <wp:docPr id="7"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693670" cy="360680"/>
                        </a:xfrm>
                        <a:prstGeom prst="rect">
                          <a:avLst/>
                        </a:prstGeom>
                        <a:noFill/>
                        <a:ln w="6350">
                          <a:noFill/>
                        </a:ln>
                      </wps:spPr>
                      <wps:txbx>
                        <w:txbxContent>
                          <w:p w14:paraId="574B5423" w14:textId="77777777" w:rsidR="00137070" w:rsidRPr="003714C2" w:rsidRDefault="00B80840" w:rsidP="003714C2">
                            <w:pPr>
                              <w:jc w:val="center"/>
                              <w:rPr>
                                <w:rFonts w:cstheme="minorHAnsi"/>
                              </w:rPr>
                            </w:pPr>
                            <w:r>
                              <w:rPr>
                                <w:rFonts w:cstheme="minorHAnsi"/>
                              </w:rPr>
                              <w:t>Figure 3.10</w:t>
                            </w:r>
                            <w:r w:rsidR="00137070" w:rsidRPr="003714C2">
                              <w:rPr>
                                <w:rFonts w:cstheme="minorHAnsi"/>
                              </w:rPr>
                              <w:t>: Oman Indicative signs. [25]</w:t>
                            </w:r>
                          </w:p>
                          <w:p w14:paraId="7FE79EF3" w14:textId="77777777" w:rsidR="00137070" w:rsidRDefault="0013707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259D6AFB" id="Text Box 7" o:spid="_x0000_s1059" type="#_x0000_t202" style="position:absolute;left:0;text-align:left;margin-left:0;margin-top:2.25pt;width:212.1pt;height:28.4pt;z-index:251658259;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" filled="f" stroked="f" strokeweight=".5pt">
                <v:textbox>
                  <w:txbxContent>
                    <w:p w14:paraId="574B5423" w14:textId="77777777" w:rsidR="00137070" w:rsidRPr="003714C2" w:rsidRDefault="00B80840" w:rsidP="003714C2">
                      <w:pPr>
                        <w:jc w:val="center"/>
                        <w:rPr>
                          <w:rFonts w:cstheme="minorHAnsi"/>
                        </w:rPr>
                      </w:pPr>
                      <w:r>
                        <w:rPr>
                          <w:rFonts w:cstheme="minorHAnsi"/>
                        </w:rPr>
                        <w:t>Figure 3.10</w:t>
                      </w:r>
                      <w:r w:rsidR="00137070" w:rsidRPr="003714C2">
                        <w:rPr>
                          <w:rFonts w:cstheme="minorHAnsi"/>
                        </w:rPr>
                        <w:t>: Oman Indicative signs. [25]</w:t>
                      </w:r>
                    </w:p>
                    <w:p w14:paraId="7FE79EF3" w14:textId="77777777" w:rsidR="00137070" w:rsidRDefault="00137070"/>
                  </w:txbxContent>
                </v:textbox>
                <w10:wrap anchorx="margin"/>
              </v:shape>
            </w:pict>
          </mc:Fallback>
        </mc:AlternateContent>
      </w:r>
    </w:p>
    <w:p w14:paraId="5E253F21" w14:textId="77777777" w:rsidR="00FD7A1D" w:rsidRDefault="00FD7A1D" w:rsidP="003714C2"/>
    <w:p w14:paraId="55F3AF93" w14:textId="77777777" w:rsidR="00FD7A1D" w:rsidRDefault="00FD7A1D" w:rsidP="00FD7A1D">
      <w:pPr>
        <w:pStyle w:val="5"/>
        <w:ind w:left="446"/>
      </w:pPr>
      <w:bookmarkStart w:id="237" w:name="_Hlk153988524"/>
      <w:r w:rsidRPr="00FD7A1D">
        <w:rPr>
          <w:rStyle w:val="Char"/>
          <w:caps w:val="0"/>
          <w:color w:val="2E74B5" w:themeColor="accent1" w:themeShade="BF"/>
          <w:spacing w:val="-2"/>
        </w:rPr>
        <w:lastRenderedPageBreak/>
        <w:t>Images Processing:</w:t>
      </w:r>
    </w:p>
    <w:p w14:paraId="00A38B66" w14:textId="77777777" w:rsidR="00FD7A1D" w:rsidRPr="00013EF2" w:rsidRDefault="00FD7A1D" w:rsidP="00013EF2">
      <w:pPr>
        <w:pStyle w:val="a3"/>
        <w:numPr>
          <w:ilvl w:val="0"/>
          <w:numId w:val="22"/>
        </w:numPr>
        <w:spacing w:line="360" w:lineRule="auto"/>
        <w:ind w:left="1080" w:hanging="720"/>
        <w:contextualSpacing w:val="0"/>
        <w:jc w:val="both"/>
        <w:rPr>
          <w:rFonts w:ascii="Garamond" w:hAnsi="Garamond" w:cstheme="majorHAnsi"/>
          <w:sz w:val="24"/>
          <w:szCs w:val="24"/>
        </w:rPr>
      </w:pPr>
      <w:r w:rsidRPr="00013EF2">
        <w:rPr>
          <w:rFonts w:ascii="Garamond" w:hAnsi="Garamond" w:cstheme="majorHAnsi"/>
          <w:sz w:val="24"/>
          <w:szCs w:val="24"/>
        </w:rPr>
        <w:t>Processing the images is a significant process that aims to upsurge the image quality, eliminate from an image the objects that are undesired[12].</w:t>
      </w:r>
    </w:p>
    <w:p w14:paraId="1D27783C" w14:textId="77777777" w:rsidR="00FD7A1D" w:rsidRPr="00013EF2" w:rsidRDefault="00FD7A1D" w:rsidP="00013EF2">
      <w:pPr>
        <w:pStyle w:val="a3"/>
        <w:numPr>
          <w:ilvl w:val="0"/>
          <w:numId w:val="22"/>
        </w:numPr>
        <w:spacing w:line="360" w:lineRule="auto"/>
        <w:ind w:left="1080" w:hanging="720"/>
        <w:contextualSpacing w:val="0"/>
        <w:jc w:val="both"/>
        <w:rPr>
          <w:rFonts w:ascii="Garamond" w:hAnsi="Garamond" w:cstheme="majorHAnsi"/>
          <w:sz w:val="24"/>
          <w:szCs w:val="24"/>
        </w:rPr>
      </w:pPr>
      <w:r w:rsidRPr="00013EF2">
        <w:rPr>
          <w:rFonts w:ascii="Garamond" w:hAnsi="Garamond" w:cstheme="majorHAnsi"/>
          <w:sz w:val="24"/>
          <w:szCs w:val="24"/>
        </w:rPr>
        <w:t>Alter the size and cropping: this step aims to decrease the use of the memory and also the computational cost of the project model of AI. In addition, to prevent inconsistency and distortion in the input. Using a method of thumbnail in PIL, the aim of keeping the image aspect ratio while resizing the image to fit inside the given dimensions (obligatory signs, Warning signs, etc..) [12].</w:t>
      </w:r>
    </w:p>
    <w:p w14:paraId="0E3C67C6" w14:textId="77777777" w:rsidR="00FD7A1D" w:rsidRDefault="00FD7A1D" w:rsidP="00013EF2">
      <w:pPr>
        <w:pStyle w:val="a3"/>
        <w:numPr>
          <w:ilvl w:val="0"/>
          <w:numId w:val="22"/>
        </w:numPr>
        <w:spacing w:line="360" w:lineRule="auto"/>
        <w:ind w:left="1080" w:hanging="720"/>
        <w:contextualSpacing w:val="0"/>
        <w:jc w:val="both"/>
        <w:rPr>
          <w:rFonts w:ascii="Garamond" w:hAnsi="Garamond" w:cstheme="majorHAnsi"/>
          <w:sz w:val="24"/>
          <w:szCs w:val="24"/>
        </w:rPr>
      </w:pPr>
      <w:r w:rsidRPr="00013EF2">
        <w:rPr>
          <w:rFonts w:ascii="Garamond" w:hAnsi="Garamond" w:cstheme="majorHAnsi"/>
          <w:sz w:val="24"/>
          <w:szCs w:val="24"/>
        </w:rPr>
        <w:t xml:space="preserve">Normalize the images and standardize it: both of the two techniques aim to upgrade the performance of the model and confirming the data is in a range that is consistent[11]. Normalizing an image of </w:t>
      </w:r>
      <w:bookmarkStart w:id="238" w:name="_Hlk154501376"/>
      <w:r w:rsidRPr="00013EF2">
        <w:rPr>
          <w:rFonts w:ascii="Garamond" w:hAnsi="Garamond" w:cstheme="majorHAnsi"/>
          <w:sz w:val="24"/>
          <w:szCs w:val="24"/>
        </w:rPr>
        <w:t>RGB</w:t>
      </w:r>
      <w:bookmarkEnd w:id="238"/>
      <w:r w:rsidRPr="00013EF2">
        <w:rPr>
          <w:rFonts w:ascii="Garamond" w:hAnsi="Garamond" w:cstheme="majorHAnsi"/>
          <w:sz w:val="24"/>
          <w:szCs w:val="24"/>
        </w:rPr>
        <w:t xml:space="preserve">, we will make division on every channel of color by the largest value of it[12]. This leads to scales every value of channels between 0 and 1. Likewise, the process of standardization, we will subtract the mid of every channel then divide it using its normal deviation [12]. </w:t>
      </w:r>
    </w:p>
    <w:p w14:paraId="3E65CAF8" w14:textId="77777777" w:rsidR="00013EF2" w:rsidRPr="00013EF2" w:rsidRDefault="00013EF2" w:rsidP="00013EF2">
      <w:pPr>
        <w:ind w:left="360"/>
        <w:rPr>
          <w:rFonts w:cstheme="majorHAnsi"/>
          <w:szCs w:val="24"/>
        </w:rPr>
      </w:pPr>
    </w:p>
    <w:p w14:paraId="6228587B" w14:textId="77777777" w:rsidR="00FD7A1D" w:rsidRDefault="00FD7A1D" w:rsidP="00013EF2">
      <w:pPr>
        <w:spacing w:after="200"/>
        <w:ind w:left="446"/>
      </w:pPr>
      <w:r>
        <w:t>In the table 3.4, it demonstrates the type of Omani sign of traffic. In addition, the RGB values for that type of signs are in table 3.5.</w:t>
      </w:r>
    </w:p>
    <w:tbl>
      <w:tblPr>
        <w:tblStyle w:val="a4"/>
        <w:tblW w:w="0" w:type="auto"/>
        <w:tblInd w:w="1080" w:type="dxa"/>
        <w:tblLook w:val="04A0" w:firstRow="1" w:lastRow="0" w:firstColumn="1" w:lastColumn="0" w:noHBand="0" w:noVBand="1"/>
      </w:tblPr>
      <w:tblGrid>
        <w:gridCol w:w="2645"/>
        <w:gridCol w:w="2645"/>
        <w:gridCol w:w="2646"/>
      </w:tblGrid>
      <w:tr w:rsidR="00013EF2" w:rsidRPr="00FB5A4A" w14:paraId="2FB7E9D1" w14:textId="77777777" w:rsidTr="00BA23FA">
        <w:tc>
          <w:tcPr>
            <w:tcW w:w="2645" w:type="dxa"/>
            <w:vAlign w:val="center"/>
          </w:tcPr>
          <w:p w14:paraId="40D75ABF" w14:textId="77777777" w:rsidR="00013EF2" w:rsidRPr="00FB5A4A" w:rsidRDefault="00013EF2" w:rsidP="00BA23FA">
            <w:pPr>
              <w:pStyle w:val="a3"/>
              <w:ind w:left="0"/>
              <w:rPr>
                <w:rFonts w:asciiTheme="minorHAnsi" w:hAnsiTheme="minorHAnsi" w:cstheme="minorHAnsi"/>
              </w:rPr>
            </w:pPr>
            <w:r w:rsidRPr="00FB5A4A">
              <w:rPr>
                <w:rFonts w:asciiTheme="minorHAnsi" w:hAnsiTheme="minorHAnsi" w:cstheme="minorHAnsi"/>
              </w:rPr>
              <w:t>Cate</w:t>
            </w:r>
            <w:r>
              <w:rPr>
                <w:rFonts w:asciiTheme="minorHAnsi" w:hAnsiTheme="minorHAnsi" w:cstheme="minorHAnsi"/>
              </w:rPr>
              <w:t>gories of traffic sign used in O</w:t>
            </w:r>
            <w:r w:rsidRPr="00FB5A4A">
              <w:rPr>
                <w:rFonts w:asciiTheme="minorHAnsi" w:hAnsiTheme="minorHAnsi" w:cstheme="minorHAnsi"/>
              </w:rPr>
              <w:t>man</w:t>
            </w:r>
          </w:p>
        </w:tc>
        <w:tc>
          <w:tcPr>
            <w:tcW w:w="5291" w:type="dxa"/>
            <w:gridSpan w:val="2"/>
          </w:tcPr>
          <w:p w14:paraId="20C13917" w14:textId="77777777" w:rsidR="00013EF2" w:rsidRPr="00FB5A4A" w:rsidRDefault="00013EF2" w:rsidP="00BA23FA">
            <w:pPr>
              <w:pStyle w:val="a3"/>
              <w:ind w:left="0"/>
              <w:jc w:val="center"/>
              <w:rPr>
                <w:rFonts w:asciiTheme="minorHAnsi" w:hAnsiTheme="minorHAnsi" w:cstheme="minorHAnsi"/>
              </w:rPr>
            </w:pPr>
            <w:r w:rsidRPr="00FB5A4A">
              <w:rPr>
                <w:rFonts w:asciiTheme="minorHAnsi" w:hAnsiTheme="minorHAnsi" w:cstheme="minorHAnsi"/>
              </w:rPr>
              <w:t>Instances</w:t>
            </w:r>
          </w:p>
        </w:tc>
      </w:tr>
      <w:tr w:rsidR="00013EF2" w:rsidRPr="00FB5A4A" w14:paraId="7941EB63" w14:textId="77777777" w:rsidTr="00BA23FA">
        <w:trPr>
          <w:trHeight w:val="1709"/>
        </w:trPr>
        <w:tc>
          <w:tcPr>
            <w:tcW w:w="2645" w:type="dxa"/>
            <w:vAlign w:val="center"/>
          </w:tcPr>
          <w:p w14:paraId="3D91D530" w14:textId="77777777" w:rsidR="00013EF2" w:rsidRPr="00FB5A4A" w:rsidRDefault="00013EF2" w:rsidP="00BA23FA">
            <w:pPr>
              <w:pStyle w:val="a3"/>
              <w:ind w:left="0"/>
              <w:rPr>
                <w:rFonts w:asciiTheme="minorHAnsi" w:hAnsiTheme="minorHAnsi" w:cstheme="minorHAnsi"/>
              </w:rPr>
            </w:pPr>
            <w:r w:rsidRPr="00FB5A4A">
              <w:rPr>
                <w:rFonts w:asciiTheme="minorHAnsi" w:hAnsiTheme="minorHAnsi" w:cstheme="minorHAnsi"/>
              </w:rPr>
              <w:t>Red traffic sign</w:t>
            </w:r>
          </w:p>
        </w:tc>
        <w:tc>
          <w:tcPr>
            <w:tcW w:w="2645" w:type="dxa"/>
          </w:tcPr>
          <w:p w14:paraId="1EAC593F" w14:textId="77777777" w:rsidR="00013EF2" w:rsidRPr="00FB5A4A" w:rsidRDefault="00013EF2" w:rsidP="00BA23FA">
            <w:pPr>
              <w:pStyle w:val="a3"/>
              <w:ind w:left="0"/>
              <w:rPr>
                <w:rFonts w:asciiTheme="minorHAnsi" w:hAnsiTheme="minorHAnsi" w:cstheme="minorHAnsi"/>
              </w:rPr>
            </w:pPr>
            <w:r w:rsidRPr="00FB5A4A">
              <w:rPr>
                <w:rFonts w:asciiTheme="minorHAnsi" w:hAnsiTheme="minorHAnsi" w:cstheme="minorHAnsi"/>
                <w:noProof/>
              </w:rPr>
              <w:drawing>
                <wp:anchor distT="0" distB="0" distL="114300" distR="114300" simplePos="0" relativeHeight="251658245" behindDoc="0" locked="0" layoutInCell="1" allowOverlap="1" wp14:anchorId="4C329787" wp14:editId="75669158">
                  <wp:simplePos x="0" y="0"/>
                  <wp:positionH relativeFrom="column">
                    <wp:posOffset>230505</wp:posOffset>
                  </wp:positionH>
                  <wp:positionV relativeFrom="paragraph">
                    <wp:posOffset>173355</wp:posOffset>
                  </wp:positionV>
                  <wp:extent cx="1097280" cy="822960"/>
                  <wp:effectExtent l="0" t="0" r="0" b="0"/>
                  <wp:wrapSquare wrapText="bothSides"/>
                  <wp:docPr id="282698016" name="Picture 282698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698016" name="Picture 282698016"/>
                          <pic:cNvPicPr/>
                        </pic:nvPicPr>
                        <pic:blipFill>
                          <a:blip r:embed="rId54">
                            <a:extLst>
                              <a:ext uri="{BEBA8EAE-BF5A-486C-A8C5-ECC9F3942E4B}">
                                <a14:imgProps xmlns:a14="http://schemas.microsoft.com/office/drawing/2010/main">
                                  <a14:imgLayer r:embed="rId55">
                                    <a14:imgEffect>
                                      <a14:backgroundRemoval t="9697" b="90909" l="10000" r="90000">
                                        <a14:foregroundMark x1="34545" y1="12727" x2="64545" y2="42424"/>
                                        <a14:foregroundMark x1="64545" y1="42424" x2="63182" y2="89091"/>
                                        <a14:foregroundMark x1="63182" y1="89091" x2="31818" y2="88485"/>
                                        <a14:foregroundMark x1="40909" y1="21818" x2="48182" y2="18182"/>
                                        <a14:foregroundMark x1="62727" y1="22424" x2="33323" y2="11783"/>
                                        <a14:foregroundMark x1="36364" y1="90909" x2="66818" y2="67879"/>
                                        <a14:foregroundMark x1="66818" y1="67879" x2="68182" y2="53939"/>
                                        <a14:backgroundMark x1="30455" y1="8485" x2="30455" y2="8485"/>
                                        <a14:backgroundMark x1="30000" y1="8485" x2="30000" y2="8485"/>
                                        <a14:backgroundMark x1="7273" y1="17576" x2="28182" y2="10303"/>
                                        <a14:backgroundMark x1="31364" y1="9091" x2="26818" y2="12727"/>
                                      </a14:backgroundRemoval>
                                    </a14:imgEffect>
                                  </a14:imgLayer>
                                </a14:imgProps>
                              </a:ext>
                              <a:ext uri="{28A0092B-C50C-407E-A947-70E740481C1C}">
                                <a14:useLocalDpi xmlns:a14="http://schemas.microsoft.com/office/drawing/2010/main" val="0"/>
                              </a:ext>
                            </a:extLst>
                          </a:blip>
                          <a:stretch>
                            <a:fillRect/>
                          </a:stretch>
                        </pic:blipFill>
                        <pic:spPr>
                          <a:xfrm>
                            <a:off x="0" y="0"/>
                            <a:ext cx="1097280" cy="822960"/>
                          </a:xfrm>
                          <a:prstGeom prst="rect">
                            <a:avLst/>
                          </a:prstGeom>
                        </pic:spPr>
                      </pic:pic>
                    </a:graphicData>
                  </a:graphic>
                </wp:anchor>
              </w:drawing>
            </w:r>
          </w:p>
        </w:tc>
        <w:tc>
          <w:tcPr>
            <w:tcW w:w="2646" w:type="dxa"/>
          </w:tcPr>
          <w:p w14:paraId="54E89250" w14:textId="77777777" w:rsidR="00013EF2" w:rsidRPr="00FB5A4A" w:rsidRDefault="00013EF2" w:rsidP="00BA23FA">
            <w:pPr>
              <w:pStyle w:val="a3"/>
              <w:ind w:left="0"/>
              <w:rPr>
                <w:rFonts w:asciiTheme="minorHAnsi" w:hAnsiTheme="minorHAnsi" w:cstheme="minorHAnsi"/>
              </w:rPr>
            </w:pPr>
            <w:r w:rsidRPr="00FB5A4A">
              <w:rPr>
                <w:rFonts w:asciiTheme="minorHAnsi" w:hAnsiTheme="minorHAnsi" w:cstheme="minorHAnsi"/>
                <w:noProof/>
              </w:rPr>
              <w:drawing>
                <wp:anchor distT="0" distB="0" distL="114300" distR="114300" simplePos="0" relativeHeight="251658246" behindDoc="0" locked="0" layoutInCell="1" allowOverlap="1" wp14:anchorId="37E265CE" wp14:editId="7AE2D7FF">
                  <wp:simplePos x="0" y="0"/>
                  <wp:positionH relativeFrom="column">
                    <wp:posOffset>373380</wp:posOffset>
                  </wp:positionH>
                  <wp:positionV relativeFrom="paragraph">
                    <wp:posOffset>161925</wp:posOffset>
                  </wp:positionV>
                  <wp:extent cx="943729" cy="822960"/>
                  <wp:effectExtent l="0" t="0" r="0" b="0"/>
                  <wp:wrapSquare wrapText="bothSides"/>
                  <wp:docPr id="1226350254" name="Picture 1226350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350254" name="Picture 1226350254"/>
                          <pic:cNvPicPr/>
                        </pic:nvPicPr>
                        <pic:blipFill>
                          <a:blip r:embed="rId56">
                            <a:extLst>
                              <a:ext uri="{BEBA8EAE-BF5A-486C-A8C5-ECC9F3942E4B}">
                                <a14:imgProps xmlns:a14="http://schemas.microsoft.com/office/drawing/2010/main">
                                  <a14:imgLayer r:embed="rId57">
                                    <a14:imgEffect>
                                      <a14:backgroundRemoval t="7143" b="92857" l="7212" r="89904">
                                        <a14:foregroundMark x1="57692" y1="11310" x2="27885" y2="15476"/>
                                        <a14:foregroundMark x1="46635" y1="23810" x2="11538" y2="36310"/>
                                        <a14:foregroundMark x1="11538" y1="36310" x2="44231" y2="6548"/>
                                        <a14:foregroundMark x1="44231" y1="6548" x2="78846" y2="20833"/>
                                        <a14:foregroundMark x1="78846" y1="20833" x2="88942" y2="66667"/>
                                        <a14:foregroundMark x1="88942" y1="66667" x2="54808" y2="94643"/>
                                        <a14:foregroundMark x1="54808" y1="94643" x2="18750" y2="80952"/>
                                        <a14:foregroundMark x1="18750" y1="80952" x2="33654" y2="36310"/>
                                        <a14:foregroundMark x1="33654" y1="36310" x2="12981" y2="73810"/>
                                        <a14:foregroundMark x1="12981" y1="73810" x2="57212" y2="91071"/>
                                        <a14:foregroundMark x1="57212" y1="91071" x2="18750" y2="70238"/>
                                        <a14:foregroundMark x1="31250" y1="41667" x2="64423" y2="23214"/>
                                        <a14:foregroundMark x1="64423" y1="23214" x2="61538" y2="73810"/>
                                        <a14:foregroundMark x1="61538" y1="73810" x2="37019" y2="74405"/>
                                        <a14:foregroundMark x1="64423" y1="48214" x2="59615" y2="52381"/>
                                        <a14:foregroundMark x1="56250" y1="27381" x2="41827" y2="76786"/>
                                        <a14:foregroundMark x1="71154" y1="30952" x2="69231" y2="75000"/>
                                        <a14:foregroundMark x1="12500" y1="30357" x2="7212" y2="56548"/>
                                        <a14:foregroundMark x1="34615" y1="13095" x2="50962" y2="7738"/>
                                        <a14:foregroundMark x1="56731" y1="15476" x2="34615" y2="47024"/>
                                        <a14:foregroundMark x1="23558" y1="32738" x2="32212" y2="66667"/>
                                        <a14:foregroundMark x1="17788" y1="34524" x2="18269" y2="60119"/>
                                        <a14:foregroundMark x1="39423" y1="65476" x2="69231" y2="68452"/>
                                        <a14:foregroundMark x1="73558" y1="32143" x2="69712" y2="71429"/>
                                        <a14:foregroundMark x1="82212" y1="39881" x2="83654" y2="54762"/>
                                        <a14:foregroundMark x1="87019" y1="40476" x2="87019" y2="55952"/>
                                        <a14:foregroundMark x1="87019" y1="40476" x2="88462" y2="58929"/>
                                        <a14:foregroundMark x1="37500" y1="88095" x2="56731" y2="89881"/>
                                        <a14:foregroundMark x1="38942" y1="91071" x2="56731" y2="88690"/>
                                        <a14:foregroundMark x1="43750" y1="91071" x2="57212" y2="91071"/>
                                        <a14:foregroundMark x1="59135" y1="88095" x2="38462" y2="92857"/>
                                        <a14:foregroundMark x1="58654" y1="91071" x2="46635" y2="92262"/>
                                        <a14:foregroundMark x1="61058" y1="35119" x2="34135" y2="67262"/>
                                        <a14:foregroundMark x1="34135" y1="67262" x2="34615" y2="66667"/>
                                        <a14:foregroundMark x1="27404" y1="53571" x2="50481" y2="54762"/>
                                        <a14:foregroundMark x1="41827" y1="45833" x2="30769" y2="64286"/>
                                        <a14:foregroundMark x1="77885" y1="40476" x2="74519" y2="61905"/>
                                      </a14:backgroundRemoval>
                                    </a14:imgEffect>
                                  </a14:imgLayer>
                                </a14:imgProps>
                              </a:ext>
                              <a:ext uri="{28A0092B-C50C-407E-A947-70E740481C1C}">
                                <a14:useLocalDpi xmlns:a14="http://schemas.microsoft.com/office/drawing/2010/main" val="0"/>
                              </a:ext>
                            </a:extLst>
                          </a:blip>
                          <a:stretch>
                            <a:fillRect/>
                          </a:stretch>
                        </pic:blipFill>
                        <pic:spPr>
                          <a:xfrm>
                            <a:off x="0" y="0"/>
                            <a:ext cx="943729" cy="822960"/>
                          </a:xfrm>
                          <a:prstGeom prst="rect">
                            <a:avLst/>
                          </a:prstGeom>
                        </pic:spPr>
                      </pic:pic>
                    </a:graphicData>
                  </a:graphic>
                </wp:anchor>
              </w:drawing>
            </w:r>
          </w:p>
        </w:tc>
      </w:tr>
      <w:tr w:rsidR="00013EF2" w:rsidRPr="00FB5A4A" w14:paraId="78F283D1" w14:textId="77777777" w:rsidTr="00BA23FA">
        <w:tc>
          <w:tcPr>
            <w:tcW w:w="2645" w:type="dxa"/>
            <w:vAlign w:val="center"/>
          </w:tcPr>
          <w:p w14:paraId="70F03D7B" w14:textId="77777777" w:rsidR="00013EF2" w:rsidRPr="00FB5A4A" w:rsidRDefault="00013EF2" w:rsidP="00BA23FA">
            <w:pPr>
              <w:pStyle w:val="a3"/>
              <w:ind w:left="0"/>
              <w:rPr>
                <w:rFonts w:asciiTheme="minorHAnsi" w:hAnsiTheme="minorHAnsi" w:cstheme="minorHAnsi"/>
              </w:rPr>
            </w:pPr>
            <w:r w:rsidRPr="00FB5A4A">
              <w:rPr>
                <w:rFonts w:asciiTheme="minorHAnsi" w:hAnsiTheme="minorHAnsi" w:cstheme="minorHAnsi"/>
              </w:rPr>
              <w:t>Blue traffic sign</w:t>
            </w:r>
          </w:p>
        </w:tc>
        <w:tc>
          <w:tcPr>
            <w:tcW w:w="2645" w:type="dxa"/>
          </w:tcPr>
          <w:p w14:paraId="4B7395F0" w14:textId="77777777" w:rsidR="00013EF2" w:rsidRPr="00FB5A4A" w:rsidRDefault="00013EF2" w:rsidP="00BA23FA">
            <w:pPr>
              <w:pStyle w:val="a3"/>
              <w:ind w:left="0"/>
              <w:rPr>
                <w:rFonts w:asciiTheme="minorHAnsi" w:hAnsiTheme="minorHAnsi" w:cstheme="minorHAnsi"/>
              </w:rPr>
            </w:pPr>
            <w:r w:rsidRPr="00FB5A4A">
              <w:rPr>
                <w:rFonts w:asciiTheme="minorHAnsi" w:hAnsiTheme="minorHAnsi" w:cstheme="minorHAnsi"/>
                <w:noProof/>
              </w:rPr>
              <w:drawing>
                <wp:anchor distT="0" distB="0" distL="114300" distR="114300" simplePos="0" relativeHeight="251658247" behindDoc="0" locked="0" layoutInCell="1" allowOverlap="1" wp14:anchorId="573DA86F" wp14:editId="6B855BBA">
                  <wp:simplePos x="0" y="0"/>
                  <wp:positionH relativeFrom="column">
                    <wp:posOffset>346075</wp:posOffset>
                  </wp:positionH>
                  <wp:positionV relativeFrom="paragraph">
                    <wp:posOffset>19050</wp:posOffset>
                  </wp:positionV>
                  <wp:extent cx="792480" cy="1153160"/>
                  <wp:effectExtent l="0" t="0" r="7620" b="8890"/>
                  <wp:wrapSquare wrapText="bothSides"/>
                  <wp:docPr id="1698150737" name="Picture 1698150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150737" name="Picture 1698150737"/>
                          <pic:cNvPicPr/>
                        </pic:nvPicPr>
                        <pic:blipFill rotWithShape="1">
                          <a:blip r:embed="rId58">
                            <a:extLst>
                              <a:ext uri="{BEBA8EAE-BF5A-486C-A8C5-ECC9F3942E4B}">
                                <a14:imgProps xmlns:a14="http://schemas.microsoft.com/office/drawing/2010/main">
                                  <a14:imgLayer r:embed="rId59">
                                    <a14:imgEffect>
                                      <a14:backgroundRemoval t="7104" b="93989" l="8759" r="89051">
                                        <a14:foregroundMark x1="53285" y1="24590" x2="53285" y2="24590"/>
                                        <a14:foregroundMark x1="40146" y1="14208" x2="40146" y2="14208"/>
                                        <a14:foregroundMark x1="45255" y1="18033" x2="41606" y2="66120"/>
                                        <a14:foregroundMark x1="41606" y1="66120" x2="42336" y2="69945"/>
                                        <a14:foregroundMark x1="67153" y1="22404" x2="73723" y2="68852"/>
                                        <a14:foregroundMark x1="83212" y1="18033" x2="83212" y2="32240"/>
                                        <a14:foregroundMark x1="13139" y1="7650" x2="72263" y2="14754"/>
                                        <a14:foregroundMark x1="72263" y1="14754" x2="78832" y2="58470"/>
                                        <a14:foregroundMark x1="78832" y1="58470" x2="24088" y2="44262"/>
                                        <a14:foregroundMark x1="24088" y1="44262" x2="23358" y2="26230"/>
                                        <a14:foregroundMark x1="83942" y1="57377" x2="38686" y2="87978"/>
                                        <a14:foregroundMark x1="38686" y1="87978" x2="18978" y2="50273"/>
                                        <a14:foregroundMark x1="86131" y1="54098" x2="29197" y2="54098"/>
                                        <a14:foregroundMark x1="29197" y1="54098" x2="64964" y2="88525"/>
                                        <a14:foregroundMark x1="64964" y1="88525" x2="81022" y2="57377"/>
                                        <a14:foregroundMark x1="86131" y1="62295" x2="49635" y2="93989"/>
                                        <a14:foregroundMark x1="49635" y1="93989" x2="13869" y2="59563"/>
                                        <a14:foregroundMark x1="13869" y1="59563" x2="13139" y2="52459"/>
                                      </a14:backgroundRemoval>
                                    </a14:imgEffect>
                                  </a14:imgLayer>
                                </a14:imgProps>
                              </a:ext>
                              <a:ext uri="{28A0092B-C50C-407E-A947-70E740481C1C}">
                                <a14:useLocalDpi xmlns:a14="http://schemas.microsoft.com/office/drawing/2010/main" val="0"/>
                              </a:ext>
                            </a:extLst>
                          </a:blip>
                          <a:srcRect l="-1" r="8184"/>
                          <a:stretch/>
                        </pic:blipFill>
                        <pic:spPr bwMode="auto">
                          <a:xfrm>
                            <a:off x="0" y="0"/>
                            <a:ext cx="792480" cy="1153160"/>
                          </a:xfrm>
                          <a:prstGeom prst="rect">
                            <a:avLst/>
                          </a:prstGeom>
                          <a:ln>
                            <a:noFill/>
                          </a:ln>
                          <a:extLst>
                            <a:ext uri="{53640926-AAD7-44D8-BBD7-CCE9431645EC}">
                              <a14:shadowObscured xmlns:a14="http://schemas.microsoft.com/office/drawing/2010/main"/>
                            </a:ext>
                          </a:extLst>
                        </pic:spPr>
                      </pic:pic>
                    </a:graphicData>
                  </a:graphic>
                </wp:anchor>
              </w:drawing>
            </w:r>
          </w:p>
        </w:tc>
        <w:tc>
          <w:tcPr>
            <w:tcW w:w="2646" w:type="dxa"/>
          </w:tcPr>
          <w:p w14:paraId="2C4BF493" w14:textId="77777777" w:rsidR="00013EF2" w:rsidRPr="00FB5A4A" w:rsidRDefault="00013EF2" w:rsidP="00BA23FA">
            <w:pPr>
              <w:pStyle w:val="a3"/>
              <w:ind w:left="0"/>
              <w:rPr>
                <w:rFonts w:asciiTheme="minorHAnsi" w:hAnsiTheme="minorHAnsi" w:cstheme="minorHAnsi"/>
              </w:rPr>
            </w:pPr>
            <w:r w:rsidRPr="00FB5A4A">
              <w:rPr>
                <w:rFonts w:asciiTheme="minorHAnsi" w:hAnsiTheme="minorHAnsi" w:cstheme="minorHAnsi"/>
                <w:noProof/>
              </w:rPr>
              <w:drawing>
                <wp:anchor distT="0" distB="0" distL="114300" distR="114300" simplePos="0" relativeHeight="251658248" behindDoc="0" locked="0" layoutInCell="1" allowOverlap="1" wp14:anchorId="32098C46" wp14:editId="761CE5C7">
                  <wp:simplePos x="0" y="0"/>
                  <wp:positionH relativeFrom="column">
                    <wp:posOffset>449580</wp:posOffset>
                  </wp:positionH>
                  <wp:positionV relativeFrom="paragraph">
                    <wp:posOffset>53340</wp:posOffset>
                  </wp:positionV>
                  <wp:extent cx="645795" cy="1085850"/>
                  <wp:effectExtent l="0" t="0" r="1905" b="0"/>
                  <wp:wrapSquare wrapText="bothSides"/>
                  <wp:docPr id="962143745" name="Picture 962143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143745" name="Picture 962143745"/>
                          <pic:cNvPicPr/>
                        </pic:nvPicPr>
                        <pic:blipFill rotWithShape="1">
                          <a:blip r:embed="rId60">
                            <a:extLst>
                              <a:ext uri="{BEBA8EAE-BF5A-486C-A8C5-ECC9F3942E4B}">
                                <a14:imgProps xmlns:a14="http://schemas.microsoft.com/office/drawing/2010/main">
                                  <a14:imgLayer r:embed="rId61">
                                    <a14:imgEffect>
                                      <a14:backgroundRemoval t="7143" b="94048" l="9150" r="88889">
                                        <a14:foregroundMark x1="88235" y1="5357" x2="33987" y2="2381"/>
                                        <a14:foregroundMark x1="33987" y1="2381" x2="2614" y2="40476"/>
                                        <a14:foregroundMark x1="2614" y1="40476" x2="3922" y2="92262"/>
                                        <a14:foregroundMark x1="3922" y1="92262" x2="60131" y2="93452"/>
                                        <a14:foregroundMark x1="60131" y1="93452" x2="91503" y2="48214"/>
                                        <a14:foregroundMark x1="91503" y1="48214" x2="69281" y2="7738"/>
                                        <a14:foregroundMark x1="69281" y1="7738" x2="37908" y2="82738"/>
                                        <a14:foregroundMark x1="55556" y1="17262" x2="41830" y2="41071"/>
                                        <a14:foregroundMark x1="85621" y1="94048" x2="9150" y2="93452"/>
                                      </a14:backgroundRemoval>
                                    </a14:imgEffect>
                                  </a14:imgLayer>
                                </a14:imgProps>
                              </a:ext>
                              <a:ext uri="{28A0092B-C50C-407E-A947-70E740481C1C}">
                                <a14:useLocalDpi xmlns:a14="http://schemas.microsoft.com/office/drawing/2010/main" val="0"/>
                              </a:ext>
                            </a:extLst>
                          </a:blip>
                          <a:srcRect l="11247" t="1" r="15743" b="492"/>
                          <a:stretch/>
                        </pic:blipFill>
                        <pic:spPr bwMode="auto">
                          <a:xfrm>
                            <a:off x="0" y="0"/>
                            <a:ext cx="645795" cy="1085850"/>
                          </a:xfrm>
                          <a:prstGeom prst="rect">
                            <a:avLst/>
                          </a:prstGeom>
                          <a:ln>
                            <a:noFill/>
                          </a:ln>
                          <a:extLst>
                            <a:ext uri="{53640926-AAD7-44D8-BBD7-CCE9431645EC}">
                              <a14:shadowObscured xmlns:a14="http://schemas.microsoft.com/office/drawing/2010/main"/>
                            </a:ext>
                          </a:extLst>
                        </pic:spPr>
                      </pic:pic>
                    </a:graphicData>
                  </a:graphic>
                </wp:anchor>
              </w:drawing>
            </w:r>
          </w:p>
        </w:tc>
      </w:tr>
    </w:tbl>
    <w:p w14:paraId="0AB7CFA8" w14:textId="77777777" w:rsidR="00013EF2" w:rsidRDefault="00013EF2" w:rsidP="00013EF2">
      <w:pPr>
        <w:pStyle w:val="a3"/>
        <w:ind w:left="1080"/>
        <w:jc w:val="center"/>
        <w:rPr>
          <w:rFonts w:asciiTheme="minorHAnsi" w:hAnsiTheme="minorHAnsi" w:cstheme="minorHAnsi"/>
          <w:sz w:val="24"/>
          <w:szCs w:val="24"/>
        </w:rPr>
      </w:pPr>
      <w:bookmarkStart w:id="239" w:name="_Hlk153146460"/>
    </w:p>
    <w:p w14:paraId="48A614B5" w14:textId="77777777" w:rsidR="00013EF2" w:rsidRPr="003714C2" w:rsidRDefault="00013EF2" w:rsidP="003714C2">
      <w:pPr>
        <w:pStyle w:val="a3"/>
        <w:ind w:left="1080"/>
        <w:jc w:val="center"/>
        <w:rPr>
          <w:rFonts w:ascii="Garamond" w:hAnsi="Garamond" w:cstheme="minorHAnsi"/>
          <w:sz w:val="24"/>
          <w:szCs w:val="24"/>
        </w:rPr>
      </w:pPr>
      <w:r w:rsidRPr="003714C2">
        <w:rPr>
          <w:rFonts w:ascii="Garamond" w:hAnsi="Garamond" w:cstheme="minorHAnsi"/>
          <w:sz w:val="24"/>
          <w:szCs w:val="24"/>
        </w:rPr>
        <w:t>Table 3.4: categories of traffic sign used in Oman.</w:t>
      </w:r>
      <w:bookmarkEnd w:id="239"/>
    </w:p>
    <w:p w14:paraId="267531D5" w14:textId="77777777" w:rsidR="00013EF2" w:rsidRDefault="00013EF2" w:rsidP="00013EF2">
      <w:pPr>
        <w:pStyle w:val="a3"/>
        <w:ind w:left="1080"/>
        <w:jc w:val="center"/>
        <w:rPr>
          <w:rFonts w:asciiTheme="minorHAnsi" w:hAnsiTheme="minorHAnsi" w:cs="Times New Roman"/>
          <w:sz w:val="24"/>
          <w:szCs w:val="24"/>
          <w:rtl/>
        </w:rPr>
      </w:pPr>
    </w:p>
    <w:p w14:paraId="2C40E0E6" w14:textId="77777777" w:rsidR="00BD0DC5" w:rsidRPr="000D4A9A" w:rsidRDefault="00BD0DC5" w:rsidP="00013EF2">
      <w:pPr>
        <w:pStyle w:val="a3"/>
        <w:ind w:left="1080"/>
        <w:jc w:val="center"/>
        <w:rPr>
          <w:rFonts w:asciiTheme="minorHAnsi" w:hAnsiTheme="minorHAnsi" w:cstheme="minorHAnsi"/>
          <w:sz w:val="24"/>
          <w:szCs w:val="24"/>
        </w:rPr>
      </w:pPr>
    </w:p>
    <w:tbl>
      <w:tblPr>
        <w:tblStyle w:val="a4"/>
        <w:tblW w:w="7936" w:type="dxa"/>
        <w:tblInd w:w="1080" w:type="dxa"/>
        <w:tblLook w:val="04A0" w:firstRow="1" w:lastRow="0" w:firstColumn="1" w:lastColumn="0" w:noHBand="0" w:noVBand="1"/>
      </w:tblPr>
      <w:tblGrid>
        <w:gridCol w:w="2017"/>
        <w:gridCol w:w="2021"/>
        <w:gridCol w:w="1949"/>
        <w:gridCol w:w="1949"/>
      </w:tblGrid>
      <w:tr w:rsidR="00013EF2" w:rsidRPr="00FB5A4A" w14:paraId="0D10FFBD" w14:textId="77777777" w:rsidTr="00BA23FA">
        <w:tc>
          <w:tcPr>
            <w:tcW w:w="2017" w:type="dxa"/>
          </w:tcPr>
          <w:p w14:paraId="79057631" w14:textId="77777777" w:rsidR="00013EF2" w:rsidRPr="00FB5A4A" w:rsidRDefault="00013EF2" w:rsidP="00BA23FA">
            <w:pPr>
              <w:pStyle w:val="a3"/>
              <w:ind w:left="0"/>
              <w:rPr>
                <w:rFonts w:asciiTheme="minorHAnsi" w:hAnsiTheme="minorHAnsi" w:cstheme="minorHAnsi"/>
              </w:rPr>
            </w:pPr>
            <w:r w:rsidRPr="00FB5A4A">
              <w:rPr>
                <w:rFonts w:asciiTheme="minorHAnsi" w:hAnsiTheme="minorHAnsi" w:cstheme="minorHAnsi"/>
              </w:rPr>
              <w:lastRenderedPageBreak/>
              <w:t xml:space="preserve">THE COLOR </w:t>
            </w:r>
          </w:p>
        </w:tc>
        <w:tc>
          <w:tcPr>
            <w:tcW w:w="5919" w:type="dxa"/>
            <w:gridSpan w:val="3"/>
          </w:tcPr>
          <w:p w14:paraId="61943062" w14:textId="77777777" w:rsidR="00013EF2" w:rsidRPr="00FB5A4A" w:rsidRDefault="00013EF2" w:rsidP="00BA23FA">
            <w:pPr>
              <w:pStyle w:val="a3"/>
              <w:ind w:left="0"/>
              <w:rPr>
                <w:rFonts w:asciiTheme="minorHAnsi" w:hAnsiTheme="minorHAnsi" w:cstheme="minorHAnsi"/>
              </w:rPr>
            </w:pPr>
            <w:r w:rsidRPr="00FB5A4A">
              <w:rPr>
                <w:rFonts w:asciiTheme="minorHAnsi" w:hAnsiTheme="minorHAnsi" w:cstheme="minorHAnsi"/>
              </w:rPr>
              <w:t>THE VALUE OF RGB</w:t>
            </w:r>
          </w:p>
        </w:tc>
      </w:tr>
      <w:tr w:rsidR="00013EF2" w:rsidRPr="00FB5A4A" w14:paraId="6A9DD2C2" w14:textId="77777777" w:rsidTr="00BA23FA">
        <w:tc>
          <w:tcPr>
            <w:tcW w:w="2017" w:type="dxa"/>
          </w:tcPr>
          <w:p w14:paraId="602FAADC" w14:textId="77777777" w:rsidR="00013EF2" w:rsidRPr="00FB5A4A" w:rsidRDefault="00013EF2" w:rsidP="00BA23FA">
            <w:pPr>
              <w:pStyle w:val="a3"/>
              <w:ind w:left="0"/>
              <w:rPr>
                <w:rFonts w:asciiTheme="minorHAnsi" w:hAnsiTheme="minorHAnsi" w:cstheme="minorHAnsi"/>
              </w:rPr>
            </w:pPr>
            <w:r w:rsidRPr="00FB5A4A">
              <w:rPr>
                <w:rFonts w:asciiTheme="minorHAnsi" w:hAnsiTheme="minorHAnsi" w:cstheme="minorHAnsi"/>
              </w:rPr>
              <w:t>BLUE</w:t>
            </w:r>
          </w:p>
        </w:tc>
        <w:tc>
          <w:tcPr>
            <w:tcW w:w="2021" w:type="dxa"/>
          </w:tcPr>
          <w:p w14:paraId="1FBA926A" w14:textId="77777777" w:rsidR="00013EF2" w:rsidRPr="00FB5A4A" w:rsidRDefault="00013EF2" w:rsidP="00BA23FA">
            <w:pPr>
              <w:pStyle w:val="a3"/>
              <w:ind w:left="0"/>
              <w:rPr>
                <w:rFonts w:asciiTheme="minorHAnsi" w:hAnsiTheme="minorHAnsi" w:cstheme="minorHAnsi"/>
              </w:rPr>
            </w:pPr>
            <w:r w:rsidRPr="00FB5A4A">
              <w:rPr>
                <w:rFonts w:asciiTheme="minorHAnsi" w:hAnsiTheme="minorHAnsi" w:cstheme="minorHAnsi"/>
              </w:rPr>
              <w:t>0</w:t>
            </w:r>
          </w:p>
        </w:tc>
        <w:tc>
          <w:tcPr>
            <w:tcW w:w="1949" w:type="dxa"/>
          </w:tcPr>
          <w:p w14:paraId="538FB3D7" w14:textId="77777777" w:rsidR="00013EF2" w:rsidRPr="00FB5A4A" w:rsidRDefault="00013EF2" w:rsidP="00BA23FA">
            <w:pPr>
              <w:pStyle w:val="a3"/>
              <w:ind w:left="0"/>
              <w:rPr>
                <w:rFonts w:asciiTheme="minorHAnsi" w:hAnsiTheme="minorHAnsi" w:cstheme="minorHAnsi"/>
              </w:rPr>
            </w:pPr>
            <w:r w:rsidRPr="00FB5A4A">
              <w:rPr>
                <w:rFonts w:asciiTheme="minorHAnsi" w:hAnsiTheme="minorHAnsi" w:cstheme="minorHAnsi"/>
              </w:rPr>
              <w:t>0</w:t>
            </w:r>
          </w:p>
        </w:tc>
        <w:tc>
          <w:tcPr>
            <w:tcW w:w="1949" w:type="dxa"/>
          </w:tcPr>
          <w:p w14:paraId="4AF315F2" w14:textId="77777777" w:rsidR="00013EF2" w:rsidRPr="00FB5A4A" w:rsidRDefault="00013EF2" w:rsidP="00BA23FA">
            <w:pPr>
              <w:pStyle w:val="a3"/>
              <w:ind w:left="0"/>
              <w:rPr>
                <w:rFonts w:asciiTheme="minorHAnsi" w:hAnsiTheme="minorHAnsi" w:cstheme="minorHAnsi"/>
              </w:rPr>
            </w:pPr>
            <w:r w:rsidRPr="00FB5A4A">
              <w:rPr>
                <w:rFonts w:asciiTheme="minorHAnsi" w:hAnsiTheme="minorHAnsi" w:cstheme="minorHAnsi"/>
              </w:rPr>
              <w:t>225</w:t>
            </w:r>
          </w:p>
        </w:tc>
      </w:tr>
      <w:tr w:rsidR="00013EF2" w:rsidRPr="00FB5A4A" w14:paraId="145111B4" w14:textId="77777777" w:rsidTr="00BA23FA">
        <w:tc>
          <w:tcPr>
            <w:tcW w:w="2017" w:type="dxa"/>
          </w:tcPr>
          <w:p w14:paraId="43AB4141" w14:textId="77777777" w:rsidR="00013EF2" w:rsidRPr="00FB5A4A" w:rsidRDefault="00013EF2" w:rsidP="00BA23FA">
            <w:pPr>
              <w:pStyle w:val="a3"/>
              <w:ind w:left="0"/>
              <w:rPr>
                <w:rFonts w:asciiTheme="minorHAnsi" w:hAnsiTheme="minorHAnsi" w:cstheme="minorHAnsi"/>
              </w:rPr>
            </w:pPr>
            <w:r w:rsidRPr="00FB5A4A">
              <w:rPr>
                <w:rFonts w:asciiTheme="minorHAnsi" w:hAnsiTheme="minorHAnsi" w:cstheme="minorHAnsi"/>
              </w:rPr>
              <w:t>RED</w:t>
            </w:r>
          </w:p>
        </w:tc>
        <w:tc>
          <w:tcPr>
            <w:tcW w:w="2021" w:type="dxa"/>
          </w:tcPr>
          <w:p w14:paraId="1BF34038" w14:textId="77777777" w:rsidR="00013EF2" w:rsidRPr="00FB5A4A" w:rsidRDefault="00013EF2" w:rsidP="00BA23FA">
            <w:pPr>
              <w:pStyle w:val="a3"/>
              <w:ind w:left="0"/>
              <w:rPr>
                <w:rFonts w:asciiTheme="minorHAnsi" w:hAnsiTheme="minorHAnsi" w:cstheme="minorHAnsi"/>
              </w:rPr>
            </w:pPr>
            <w:r w:rsidRPr="00FB5A4A">
              <w:rPr>
                <w:rFonts w:asciiTheme="minorHAnsi" w:hAnsiTheme="minorHAnsi" w:cstheme="minorHAnsi"/>
              </w:rPr>
              <w:t>225</w:t>
            </w:r>
          </w:p>
        </w:tc>
        <w:tc>
          <w:tcPr>
            <w:tcW w:w="1949" w:type="dxa"/>
          </w:tcPr>
          <w:p w14:paraId="5DF36382" w14:textId="77777777" w:rsidR="00013EF2" w:rsidRPr="00FB5A4A" w:rsidRDefault="00013EF2" w:rsidP="00BA23FA">
            <w:pPr>
              <w:pStyle w:val="a3"/>
              <w:ind w:left="0"/>
              <w:rPr>
                <w:rFonts w:asciiTheme="minorHAnsi" w:hAnsiTheme="minorHAnsi" w:cstheme="minorHAnsi"/>
              </w:rPr>
            </w:pPr>
            <w:r w:rsidRPr="00FB5A4A">
              <w:rPr>
                <w:rFonts w:asciiTheme="minorHAnsi" w:hAnsiTheme="minorHAnsi" w:cstheme="minorHAnsi"/>
              </w:rPr>
              <w:t>0</w:t>
            </w:r>
          </w:p>
        </w:tc>
        <w:tc>
          <w:tcPr>
            <w:tcW w:w="1949" w:type="dxa"/>
          </w:tcPr>
          <w:p w14:paraId="5D3D50C9" w14:textId="77777777" w:rsidR="00013EF2" w:rsidRPr="00FB5A4A" w:rsidRDefault="00013EF2" w:rsidP="00BA23FA">
            <w:pPr>
              <w:pStyle w:val="a3"/>
              <w:ind w:left="0"/>
              <w:rPr>
                <w:rFonts w:asciiTheme="minorHAnsi" w:hAnsiTheme="minorHAnsi" w:cstheme="minorHAnsi"/>
              </w:rPr>
            </w:pPr>
            <w:r w:rsidRPr="00FB5A4A">
              <w:rPr>
                <w:rFonts w:asciiTheme="minorHAnsi" w:hAnsiTheme="minorHAnsi" w:cstheme="minorHAnsi"/>
              </w:rPr>
              <w:t>0</w:t>
            </w:r>
          </w:p>
        </w:tc>
      </w:tr>
      <w:tr w:rsidR="00013EF2" w:rsidRPr="00FB5A4A" w14:paraId="6F8D8FA2" w14:textId="77777777" w:rsidTr="00BA23FA">
        <w:tc>
          <w:tcPr>
            <w:tcW w:w="2017" w:type="dxa"/>
          </w:tcPr>
          <w:p w14:paraId="0520E256" w14:textId="77777777" w:rsidR="00013EF2" w:rsidRPr="00FB5A4A" w:rsidRDefault="00013EF2" w:rsidP="00BA23FA">
            <w:pPr>
              <w:pStyle w:val="a3"/>
              <w:ind w:left="0"/>
              <w:rPr>
                <w:rFonts w:asciiTheme="minorHAnsi" w:hAnsiTheme="minorHAnsi" w:cstheme="minorHAnsi"/>
              </w:rPr>
            </w:pPr>
            <w:r w:rsidRPr="00FB5A4A">
              <w:rPr>
                <w:rFonts w:asciiTheme="minorHAnsi" w:hAnsiTheme="minorHAnsi" w:cstheme="minorHAnsi"/>
              </w:rPr>
              <w:t>AMBER</w:t>
            </w:r>
          </w:p>
        </w:tc>
        <w:tc>
          <w:tcPr>
            <w:tcW w:w="2021" w:type="dxa"/>
          </w:tcPr>
          <w:p w14:paraId="5997BCB5" w14:textId="77777777" w:rsidR="00013EF2" w:rsidRPr="00FB5A4A" w:rsidRDefault="00013EF2" w:rsidP="00BA23FA">
            <w:pPr>
              <w:pStyle w:val="a3"/>
              <w:ind w:left="0"/>
              <w:rPr>
                <w:rFonts w:asciiTheme="minorHAnsi" w:hAnsiTheme="minorHAnsi" w:cstheme="minorHAnsi"/>
              </w:rPr>
            </w:pPr>
            <w:r w:rsidRPr="00FB5A4A">
              <w:rPr>
                <w:rFonts w:asciiTheme="minorHAnsi" w:hAnsiTheme="minorHAnsi" w:cstheme="minorHAnsi"/>
              </w:rPr>
              <w:t>150</w:t>
            </w:r>
          </w:p>
        </w:tc>
        <w:tc>
          <w:tcPr>
            <w:tcW w:w="1949" w:type="dxa"/>
          </w:tcPr>
          <w:p w14:paraId="2D2F3FD3" w14:textId="77777777" w:rsidR="00013EF2" w:rsidRPr="00FB5A4A" w:rsidRDefault="00013EF2" w:rsidP="00BA23FA">
            <w:pPr>
              <w:pStyle w:val="a3"/>
              <w:ind w:left="0"/>
              <w:rPr>
                <w:rFonts w:asciiTheme="minorHAnsi" w:hAnsiTheme="minorHAnsi" w:cstheme="minorHAnsi"/>
              </w:rPr>
            </w:pPr>
            <w:r w:rsidRPr="00FB5A4A">
              <w:rPr>
                <w:rFonts w:asciiTheme="minorHAnsi" w:hAnsiTheme="minorHAnsi" w:cstheme="minorHAnsi"/>
              </w:rPr>
              <w:t>70</w:t>
            </w:r>
          </w:p>
        </w:tc>
        <w:tc>
          <w:tcPr>
            <w:tcW w:w="1949" w:type="dxa"/>
          </w:tcPr>
          <w:p w14:paraId="08B053DA" w14:textId="77777777" w:rsidR="00013EF2" w:rsidRPr="00FB5A4A" w:rsidRDefault="00013EF2" w:rsidP="00BA23FA">
            <w:pPr>
              <w:pStyle w:val="a3"/>
              <w:ind w:left="0"/>
              <w:rPr>
                <w:rFonts w:asciiTheme="minorHAnsi" w:hAnsiTheme="minorHAnsi" w:cstheme="minorHAnsi"/>
              </w:rPr>
            </w:pPr>
            <w:r w:rsidRPr="00FB5A4A">
              <w:rPr>
                <w:rFonts w:asciiTheme="minorHAnsi" w:hAnsiTheme="minorHAnsi" w:cstheme="minorHAnsi"/>
              </w:rPr>
              <w:t>0</w:t>
            </w:r>
          </w:p>
        </w:tc>
      </w:tr>
      <w:tr w:rsidR="00013EF2" w:rsidRPr="00FB5A4A" w14:paraId="38E01800" w14:textId="77777777" w:rsidTr="00BA23FA">
        <w:tc>
          <w:tcPr>
            <w:tcW w:w="2017" w:type="dxa"/>
          </w:tcPr>
          <w:p w14:paraId="24CC37F5" w14:textId="77777777" w:rsidR="00013EF2" w:rsidRPr="00FB5A4A" w:rsidRDefault="00013EF2" w:rsidP="00BA23FA">
            <w:pPr>
              <w:pStyle w:val="a3"/>
              <w:ind w:left="0"/>
              <w:rPr>
                <w:rFonts w:asciiTheme="minorHAnsi" w:hAnsiTheme="minorHAnsi" w:cstheme="minorHAnsi"/>
              </w:rPr>
            </w:pPr>
            <w:r w:rsidRPr="00FB5A4A">
              <w:rPr>
                <w:rFonts w:asciiTheme="minorHAnsi" w:hAnsiTheme="minorHAnsi" w:cstheme="minorHAnsi"/>
              </w:rPr>
              <w:t>YELLOW</w:t>
            </w:r>
          </w:p>
        </w:tc>
        <w:tc>
          <w:tcPr>
            <w:tcW w:w="2021" w:type="dxa"/>
          </w:tcPr>
          <w:p w14:paraId="498B8074" w14:textId="77777777" w:rsidR="00013EF2" w:rsidRPr="00FB5A4A" w:rsidRDefault="00013EF2" w:rsidP="00BA23FA">
            <w:pPr>
              <w:pStyle w:val="a3"/>
              <w:ind w:left="0"/>
              <w:rPr>
                <w:rFonts w:asciiTheme="minorHAnsi" w:hAnsiTheme="minorHAnsi" w:cstheme="minorHAnsi"/>
              </w:rPr>
            </w:pPr>
            <w:r w:rsidRPr="00FB5A4A">
              <w:rPr>
                <w:rFonts w:asciiTheme="minorHAnsi" w:hAnsiTheme="minorHAnsi" w:cstheme="minorHAnsi"/>
              </w:rPr>
              <w:t>225</w:t>
            </w:r>
          </w:p>
        </w:tc>
        <w:tc>
          <w:tcPr>
            <w:tcW w:w="1949" w:type="dxa"/>
          </w:tcPr>
          <w:p w14:paraId="07CBC2CD" w14:textId="77777777" w:rsidR="00013EF2" w:rsidRPr="00FB5A4A" w:rsidRDefault="00013EF2" w:rsidP="00BA23FA">
            <w:pPr>
              <w:pStyle w:val="a3"/>
              <w:ind w:left="0"/>
              <w:rPr>
                <w:rFonts w:asciiTheme="minorHAnsi" w:hAnsiTheme="minorHAnsi" w:cstheme="minorHAnsi"/>
              </w:rPr>
            </w:pPr>
            <w:r w:rsidRPr="00FB5A4A">
              <w:rPr>
                <w:rFonts w:asciiTheme="minorHAnsi" w:hAnsiTheme="minorHAnsi" w:cstheme="minorHAnsi"/>
              </w:rPr>
              <w:t>225</w:t>
            </w:r>
          </w:p>
        </w:tc>
        <w:tc>
          <w:tcPr>
            <w:tcW w:w="1949" w:type="dxa"/>
          </w:tcPr>
          <w:p w14:paraId="2EFCF217" w14:textId="77777777" w:rsidR="00013EF2" w:rsidRPr="00FB5A4A" w:rsidRDefault="00013EF2" w:rsidP="00BA23FA">
            <w:pPr>
              <w:pStyle w:val="a3"/>
              <w:ind w:left="0"/>
              <w:rPr>
                <w:rFonts w:asciiTheme="minorHAnsi" w:hAnsiTheme="minorHAnsi" w:cstheme="minorHAnsi"/>
              </w:rPr>
            </w:pPr>
            <w:r w:rsidRPr="00FB5A4A">
              <w:rPr>
                <w:rFonts w:asciiTheme="minorHAnsi" w:hAnsiTheme="minorHAnsi" w:cstheme="minorHAnsi"/>
              </w:rPr>
              <w:t>0</w:t>
            </w:r>
          </w:p>
        </w:tc>
      </w:tr>
      <w:tr w:rsidR="00013EF2" w:rsidRPr="00FB5A4A" w14:paraId="3BBB8600" w14:textId="77777777" w:rsidTr="00BA23FA">
        <w:tc>
          <w:tcPr>
            <w:tcW w:w="2017" w:type="dxa"/>
          </w:tcPr>
          <w:p w14:paraId="080581F5" w14:textId="77777777" w:rsidR="00013EF2" w:rsidRPr="00FB5A4A" w:rsidRDefault="00013EF2" w:rsidP="00BA23FA">
            <w:pPr>
              <w:pStyle w:val="a3"/>
              <w:ind w:left="0"/>
              <w:rPr>
                <w:rFonts w:asciiTheme="minorHAnsi" w:hAnsiTheme="minorHAnsi" w:cstheme="minorHAnsi"/>
              </w:rPr>
            </w:pPr>
            <w:r w:rsidRPr="00FB5A4A">
              <w:rPr>
                <w:rFonts w:asciiTheme="minorHAnsi" w:hAnsiTheme="minorHAnsi" w:cstheme="minorHAnsi"/>
              </w:rPr>
              <w:t>BLACK</w:t>
            </w:r>
          </w:p>
        </w:tc>
        <w:tc>
          <w:tcPr>
            <w:tcW w:w="2021" w:type="dxa"/>
          </w:tcPr>
          <w:p w14:paraId="56575231" w14:textId="77777777" w:rsidR="00013EF2" w:rsidRPr="00FB5A4A" w:rsidRDefault="00013EF2" w:rsidP="00BA23FA">
            <w:pPr>
              <w:pStyle w:val="a3"/>
              <w:ind w:left="0"/>
              <w:rPr>
                <w:rFonts w:asciiTheme="minorHAnsi" w:hAnsiTheme="minorHAnsi" w:cstheme="minorHAnsi"/>
              </w:rPr>
            </w:pPr>
            <w:r w:rsidRPr="00FB5A4A">
              <w:rPr>
                <w:rFonts w:asciiTheme="minorHAnsi" w:hAnsiTheme="minorHAnsi" w:cstheme="minorHAnsi"/>
              </w:rPr>
              <w:t>0</w:t>
            </w:r>
          </w:p>
        </w:tc>
        <w:tc>
          <w:tcPr>
            <w:tcW w:w="1949" w:type="dxa"/>
          </w:tcPr>
          <w:p w14:paraId="6EF918DC" w14:textId="77777777" w:rsidR="00013EF2" w:rsidRPr="00FB5A4A" w:rsidRDefault="00013EF2" w:rsidP="00BA23FA">
            <w:pPr>
              <w:pStyle w:val="a3"/>
              <w:ind w:left="0"/>
              <w:rPr>
                <w:rFonts w:asciiTheme="minorHAnsi" w:hAnsiTheme="minorHAnsi" w:cstheme="minorHAnsi"/>
              </w:rPr>
            </w:pPr>
            <w:r w:rsidRPr="00FB5A4A">
              <w:rPr>
                <w:rFonts w:asciiTheme="minorHAnsi" w:hAnsiTheme="minorHAnsi" w:cstheme="minorHAnsi"/>
              </w:rPr>
              <w:t>0</w:t>
            </w:r>
          </w:p>
        </w:tc>
        <w:tc>
          <w:tcPr>
            <w:tcW w:w="1949" w:type="dxa"/>
          </w:tcPr>
          <w:p w14:paraId="653BA1D0" w14:textId="77777777" w:rsidR="00013EF2" w:rsidRPr="00FB5A4A" w:rsidRDefault="00013EF2" w:rsidP="00BA23FA">
            <w:pPr>
              <w:pStyle w:val="a3"/>
              <w:ind w:left="0"/>
              <w:rPr>
                <w:rFonts w:asciiTheme="minorHAnsi" w:hAnsiTheme="minorHAnsi" w:cstheme="minorHAnsi"/>
              </w:rPr>
            </w:pPr>
            <w:r w:rsidRPr="00FB5A4A">
              <w:rPr>
                <w:rFonts w:asciiTheme="minorHAnsi" w:hAnsiTheme="minorHAnsi" w:cstheme="minorHAnsi"/>
              </w:rPr>
              <w:t>0</w:t>
            </w:r>
          </w:p>
        </w:tc>
      </w:tr>
      <w:tr w:rsidR="00013EF2" w:rsidRPr="00FB5A4A" w14:paraId="39E5DDF2" w14:textId="77777777" w:rsidTr="00BA23FA">
        <w:tc>
          <w:tcPr>
            <w:tcW w:w="2017" w:type="dxa"/>
          </w:tcPr>
          <w:p w14:paraId="241074E2" w14:textId="77777777" w:rsidR="00013EF2" w:rsidRPr="00FB5A4A" w:rsidRDefault="00013EF2" w:rsidP="00BA23FA">
            <w:pPr>
              <w:pStyle w:val="a3"/>
              <w:ind w:left="0"/>
              <w:rPr>
                <w:rFonts w:asciiTheme="minorHAnsi" w:hAnsiTheme="minorHAnsi" w:cstheme="minorHAnsi"/>
              </w:rPr>
            </w:pPr>
            <w:r w:rsidRPr="00FB5A4A">
              <w:rPr>
                <w:rFonts w:asciiTheme="minorHAnsi" w:hAnsiTheme="minorHAnsi" w:cstheme="minorHAnsi"/>
              </w:rPr>
              <w:t>WHITE</w:t>
            </w:r>
          </w:p>
        </w:tc>
        <w:tc>
          <w:tcPr>
            <w:tcW w:w="2021" w:type="dxa"/>
          </w:tcPr>
          <w:p w14:paraId="2660D580" w14:textId="77777777" w:rsidR="00013EF2" w:rsidRPr="00FB5A4A" w:rsidRDefault="00013EF2" w:rsidP="00BA23FA">
            <w:pPr>
              <w:pStyle w:val="a3"/>
              <w:ind w:left="0"/>
              <w:rPr>
                <w:rFonts w:asciiTheme="minorHAnsi" w:hAnsiTheme="minorHAnsi" w:cstheme="minorHAnsi"/>
              </w:rPr>
            </w:pPr>
            <w:r w:rsidRPr="00FB5A4A">
              <w:rPr>
                <w:rFonts w:asciiTheme="minorHAnsi" w:hAnsiTheme="minorHAnsi" w:cstheme="minorHAnsi"/>
              </w:rPr>
              <w:t>225</w:t>
            </w:r>
          </w:p>
        </w:tc>
        <w:tc>
          <w:tcPr>
            <w:tcW w:w="1949" w:type="dxa"/>
          </w:tcPr>
          <w:p w14:paraId="6BEB4958" w14:textId="77777777" w:rsidR="00013EF2" w:rsidRPr="00FB5A4A" w:rsidRDefault="00013EF2" w:rsidP="00BA23FA">
            <w:pPr>
              <w:pStyle w:val="a3"/>
              <w:ind w:left="0"/>
              <w:rPr>
                <w:rFonts w:asciiTheme="minorHAnsi" w:hAnsiTheme="minorHAnsi" w:cstheme="minorHAnsi"/>
              </w:rPr>
            </w:pPr>
            <w:r w:rsidRPr="00FB5A4A">
              <w:rPr>
                <w:rFonts w:asciiTheme="minorHAnsi" w:hAnsiTheme="minorHAnsi" w:cstheme="minorHAnsi"/>
              </w:rPr>
              <w:t>225</w:t>
            </w:r>
          </w:p>
        </w:tc>
        <w:tc>
          <w:tcPr>
            <w:tcW w:w="1949" w:type="dxa"/>
          </w:tcPr>
          <w:p w14:paraId="3C699780" w14:textId="77777777" w:rsidR="00013EF2" w:rsidRPr="00FB5A4A" w:rsidRDefault="00013EF2" w:rsidP="00BA23FA">
            <w:pPr>
              <w:pStyle w:val="a3"/>
              <w:ind w:left="0"/>
              <w:rPr>
                <w:rFonts w:asciiTheme="minorHAnsi" w:hAnsiTheme="minorHAnsi" w:cstheme="minorHAnsi"/>
              </w:rPr>
            </w:pPr>
            <w:r w:rsidRPr="00FB5A4A">
              <w:rPr>
                <w:rFonts w:asciiTheme="minorHAnsi" w:hAnsiTheme="minorHAnsi" w:cstheme="minorHAnsi"/>
              </w:rPr>
              <w:t>225</w:t>
            </w:r>
          </w:p>
        </w:tc>
      </w:tr>
    </w:tbl>
    <w:p w14:paraId="42805B97" w14:textId="77777777" w:rsidR="00013EF2" w:rsidRPr="003714C2" w:rsidRDefault="00013EF2" w:rsidP="00013EF2">
      <w:pPr>
        <w:jc w:val="center"/>
        <w:rPr>
          <w:rFonts w:cstheme="minorHAnsi"/>
        </w:rPr>
      </w:pPr>
      <w:r w:rsidRPr="003714C2">
        <w:rPr>
          <w:rFonts w:cstheme="minorHAnsi"/>
        </w:rPr>
        <w:t>Table 3.5: the value of RGB for every color.</w:t>
      </w:r>
      <w:r w:rsidR="0011190B">
        <w:rPr>
          <w:rFonts w:cstheme="minorHAnsi"/>
        </w:rPr>
        <w:t xml:space="preserve"> [29]</w:t>
      </w:r>
    </w:p>
    <w:p w14:paraId="51467F0E" w14:textId="77777777" w:rsidR="00013EF2" w:rsidRPr="00FB5A4A" w:rsidRDefault="00013EF2" w:rsidP="00013EF2">
      <w:pPr>
        <w:jc w:val="center"/>
        <w:rPr>
          <w:rFonts w:asciiTheme="minorHAnsi" w:hAnsiTheme="minorHAnsi" w:cstheme="minorHAnsi"/>
        </w:rPr>
      </w:pPr>
    </w:p>
    <w:p w14:paraId="188515B4" w14:textId="77777777" w:rsidR="00013EF2" w:rsidRDefault="00013EF2" w:rsidP="00013EF2">
      <w:pPr>
        <w:pStyle w:val="a3"/>
        <w:numPr>
          <w:ilvl w:val="0"/>
          <w:numId w:val="22"/>
        </w:numPr>
        <w:spacing w:line="360" w:lineRule="auto"/>
        <w:ind w:left="1080" w:hanging="720"/>
        <w:jc w:val="both"/>
        <w:rPr>
          <w:rFonts w:ascii="Garamond" w:hAnsi="Garamond"/>
          <w:sz w:val="24"/>
          <w:szCs w:val="24"/>
        </w:rPr>
      </w:pPr>
      <w:r w:rsidRPr="00013EF2">
        <w:rPr>
          <w:rFonts w:ascii="Garamond" w:hAnsi="Garamond"/>
          <w:sz w:val="24"/>
          <w:szCs w:val="24"/>
        </w:rPr>
        <w:t>Applying segmentation: by Appling Semantic segmentation using CCNs. It categorizes each pixel of the image, that lead to a segmented image by class [12].</w:t>
      </w:r>
    </w:p>
    <w:p w14:paraId="449E5728" w14:textId="77777777" w:rsidR="00013EF2" w:rsidRPr="00013EF2" w:rsidRDefault="00013EF2" w:rsidP="00013EF2">
      <w:pPr>
        <w:pStyle w:val="a3"/>
        <w:spacing w:line="360" w:lineRule="auto"/>
        <w:ind w:left="1080"/>
        <w:jc w:val="both"/>
        <w:rPr>
          <w:rFonts w:ascii="Garamond" w:hAnsi="Garamond"/>
          <w:sz w:val="24"/>
          <w:szCs w:val="24"/>
        </w:rPr>
      </w:pPr>
    </w:p>
    <w:p w14:paraId="09827F4A" w14:textId="77777777" w:rsidR="00013EF2" w:rsidRDefault="00013EF2" w:rsidP="00013EF2">
      <w:pPr>
        <w:pStyle w:val="a3"/>
        <w:numPr>
          <w:ilvl w:val="0"/>
          <w:numId w:val="22"/>
        </w:numPr>
        <w:spacing w:line="360" w:lineRule="auto"/>
        <w:ind w:left="1080" w:hanging="720"/>
        <w:jc w:val="both"/>
        <w:rPr>
          <w:rFonts w:ascii="Garamond" w:hAnsi="Garamond"/>
          <w:sz w:val="24"/>
          <w:szCs w:val="24"/>
        </w:rPr>
      </w:pPr>
      <w:r w:rsidRPr="00013EF2">
        <w:rPr>
          <w:rFonts w:ascii="Garamond" w:hAnsi="Garamond"/>
          <w:sz w:val="24"/>
          <w:szCs w:val="24"/>
        </w:rPr>
        <w:t>Filtering the images and smoothing it: by using Sharpening filter that aims to upgrade the image contrast and image detail, that aid in facilitating detecting the image [12].</w:t>
      </w:r>
    </w:p>
    <w:p w14:paraId="6E59E09E" w14:textId="77777777" w:rsidR="00013EF2" w:rsidRPr="00013EF2" w:rsidRDefault="00013EF2" w:rsidP="00945068">
      <w:pPr>
        <w:pStyle w:val="a3"/>
        <w:spacing w:line="360" w:lineRule="auto"/>
        <w:ind w:left="1166" w:hanging="720"/>
        <w:rPr>
          <w:rFonts w:ascii="Garamond" w:hAnsi="Garamond"/>
          <w:sz w:val="24"/>
          <w:szCs w:val="24"/>
        </w:rPr>
      </w:pPr>
    </w:p>
    <w:p w14:paraId="090B0A15" w14:textId="77777777" w:rsidR="00013EF2" w:rsidRDefault="00013EF2" w:rsidP="00945068">
      <w:pPr>
        <w:pStyle w:val="4"/>
        <w:numPr>
          <w:ilvl w:val="3"/>
          <w:numId w:val="17"/>
        </w:numPr>
        <w:tabs>
          <w:tab w:val="clear" w:pos="8640"/>
        </w:tabs>
        <w:spacing w:after="200" w:line="360" w:lineRule="auto"/>
        <w:ind w:left="1166" w:hanging="720"/>
        <w:rPr>
          <w:i w:val="0"/>
          <w:iCs w:val="0"/>
        </w:rPr>
      </w:pPr>
      <w:r w:rsidRPr="00945068">
        <w:rPr>
          <w:i w:val="0"/>
          <w:iCs w:val="0"/>
        </w:rPr>
        <w:t>Evaluation Phase</w:t>
      </w:r>
    </w:p>
    <w:p w14:paraId="078E84B3" w14:textId="77777777" w:rsidR="003714C2" w:rsidRDefault="00313120" w:rsidP="003714C2">
      <w:r>
        <w:rPr>
          <w:noProof/>
        </w:rPr>
        <w:drawing>
          <wp:anchor distT="0" distB="0" distL="114300" distR="114300" simplePos="0" relativeHeight="251658260" behindDoc="0" locked="0" layoutInCell="1" allowOverlap="1" wp14:anchorId="3408E7B9" wp14:editId="6CD8E597">
            <wp:simplePos x="0" y="0"/>
            <wp:positionH relativeFrom="margin">
              <wp:posOffset>1344930</wp:posOffset>
            </wp:positionH>
            <wp:positionV relativeFrom="paragraph">
              <wp:posOffset>130175</wp:posOffset>
            </wp:positionV>
            <wp:extent cx="2995295" cy="1681480"/>
            <wp:effectExtent l="19050" t="0" r="0" b="0"/>
            <wp:wrapSquare wrapText="bothSides"/>
            <wp:docPr id="589115241" name="Picture 589115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115241" name="Picture 58911524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995295" cy="1681480"/>
                    </a:xfrm>
                    <a:prstGeom prst="rect">
                      <a:avLst/>
                    </a:prstGeom>
                  </pic:spPr>
                </pic:pic>
              </a:graphicData>
            </a:graphic>
          </wp:anchor>
        </w:drawing>
      </w:r>
    </w:p>
    <w:p w14:paraId="01857BEE" w14:textId="77777777" w:rsidR="003714C2" w:rsidRDefault="003714C2" w:rsidP="003714C2"/>
    <w:p w14:paraId="78F01613" w14:textId="77777777" w:rsidR="003714C2" w:rsidRDefault="003714C2" w:rsidP="003714C2"/>
    <w:p w14:paraId="2D8BD516" w14:textId="77777777" w:rsidR="003714C2" w:rsidRDefault="003714C2" w:rsidP="003714C2"/>
    <w:p w14:paraId="687A6782" w14:textId="77777777" w:rsidR="003714C2" w:rsidRDefault="003714C2" w:rsidP="003714C2"/>
    <w:p w14:paraId="3AE1E11C" w14:textId="77777777" w:rsidR="003714C2" w:rsidRDefault="003714C2" w:rsidP="003714C2"/>
    <w:p w14:paraId="0685C4D2" w14:textId="77777777" w:rsidR="003714C2" w:rsidRDefault="0026459F" w:rsidP="003714C2">
      <w:r>
        <w:rPr>
          <w:noProof/>
        </w:rPr>
        <mc:AlternateContent>
          <mc:Choice Requires="wps">
            <w:drawing>
              <wp:anchor distT="0" distB="0" distL="114300" distR="114300" simplePos="0" relativeHeight="251658261" behindDoc="0" locked="0" layoutInCell="1" allowOverlap="1" wp14:anchorId="41499085" wp14:editId="57ECCB63">
                <wp:simplePos x="0" y="0"/>
                <wp:positionH relativeFrom="margin">
                  <wp:align>center</wp:align>
                </wp:positionH>
                <wp:positionV relativeFrom="paragraph">
                  <wp:posOffset>85725</wp:posOffset>
                </wp:positionV>
                <wp:extent cx="2195830" cy="509905"/>
                <wp:effectExtent l="0" t="0" r="0" b="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95830" cy="509905"/>
                        </a:xfrm>
                        <a:prstGeom prst="rect">
                          <a:avLst/>
                        </a:prstGeom>
                        <a:noFill/>
                        <a:ln w="6350">
                          <a:noFill/>
                        </a:ln>
                      </wps:spPr>
                      <wps:txbx>
                        <w:txbxContent>
                          <w:p w14:paraId="1E028ADF" w14:textId="77777777" w:rsidR="00137070" w:rsidRDefault="00137070">
                            <w:r w:rsidRPr="003714C2">
                              <w:t>Figure 3.</w:t>
                            </w:r>
                            <w:r w:rsidR="00B80840">
                              <w:t>11</w:t>
                            </w:r>
                            <w:r>
                              <w:t>: Evaluation phase.</w:t>
                            </w:r>
                            <w:r w:rsidRPr="003714C2">
                              <w:t xml:space="preserve"> [2</w:t>
                            </w:r>
                            <w:r>
                              <w:t>8</w:t>
                            </w:r>
                            <w:r w:rsidRPr="003714C2">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41499085" id="Text Box 2" o:spid="_x0000_s1060" type="#_x0000_t202" style="position:absolute;left:0;text-align:left;margin-left:0;margin-top:6.75pt;width:172.9pt;height:40.15pt;z-index:251658261;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" filled="f" stroked="f" strokeweight=".5pt">
                <v:textbox>
                  <w:txbxContent>
                    <w:p w14:paraId="1E028ADF" w14:textId="77777777" w:rsidR="00137070" w:rsidRDefault="00137070">
                      <w:r w:rsidRPr="003714C2">
                        <w:t>Figure 3.</w:t>
                      </w:r>
                      <w:r w:rsidR="00B80840">
                        <w:t>11</w:t>
                      </w:r>
                      <w:r>
                        <w:t>: Evaluation phase.</w:t>
                      </w:r>
                      <w:r w:rsidRPr="003714C2">
                        <w:t xml:space="preserve"> [2</w:t>
                      </w:r>
                      <w:r>
                        <w:t>8</w:t>
                      </w:r>
                      <w:r w:rsidRPr="003714C2">
                        <w:t>]</w:t>
                      </w:r>
                    </w:p>
                  </w:txbxContent>
                </v:textbox>
                <w10:wrap anchorx="margin"/>
              </v:shape>
            </w:pict>
          </mc:Fallback>
        </mc:AlternateContent>
      </w:r>
    </w:p>
    <w:p w14:paraId="54DC5101" w14:textId="77777777" w:rsidR="003714C2" w:rsidRPr="003714C2" w:rsidRDefault="003714C2" w:rsidP="003714C2"/>
    <w:p w14:paraId="231C6D5B" w14:textId="77777777" w:rsidR="003A4822" w:rsidRPr="00735560" w:rsidRDefault="00945068" w:rsidP="00945068">
      <w:pPr>
        <w:ind w:left="446"/>
      </w:pPr>
      <w:r>
        <w:t xml:space="preserve">The aim of this project is to develop a real-time system in the domain of traffic sign detection using techniques of computer vision. The aim is to detect and classify in an accurate manner several types of traffic signs from the image. This project aims to employ methodology such as CNN architecture and YOLO which enhances the accuracy and acceleration of detecting objects in real-time. A dataset of gigantic images collected and augmented with the use of several techniques such as thumbnail, normalization and standardization, applying segmentation, </w:t>
      </w:r>
      <w:r>
        <w:lastRenderedPageBreak/>
        <w:t>filtering the images and smoothing[12]. In addition, YOLO will be equipped to trained by the utilization of the dataset. The dataset for training is separated into 70%, for validation is separated into 10%, and for testing is 20%</w:t>
      </w:r>
      <w:bookmarkEnd w:id="237"/>
      <w:r>
        <w:t>.</w:t>
      </w:r>
      <w:r w:rsidR="003A4822" w:rsidRPr="00735560">
        <w:tab/>
      </w:r>
    </w:p>
    <w:p w14:paraId="149BF54F" w14:textId="77777777" w:rsidR="00945068" w:rsidRPr="00945068" w:rsidRDefault="003A4822" w:rsidP="00E41D39">
      <w:pPr>
        <w:pStyle w:val="3"/>
        <w:numPr>
          <w:ilvl w:val="2"/>
          <w:numId w:val="17"/>
        </w:numPr>
        <w:ind w:left="720"/>
        <w:rPr>
          <w:rFonts w:ascii="Times New Roman" w:hAnsi="Times New Roman" w:cs="Times New Roman"/>
        </w:rPr>
      </w:pPr>
      <w:bookmarkStart w:id="240" w:name="_Toc154748319"/>
      <w:r w:rsidRPr="003A4822">
        <w:t>Tools Used</w:t>
      </w:r>
      <w:bookmarkEnd w:id="240"/>
    </w:p>
    <w:p w14:paraId="3E1E827C" w14:textId="77777777" w:rsidR="00945068" w:rsidRDefault="00945068" w:rsidP="00945068">
      <w:pPr>
        <w:pStyle w:val="4"/>
        <w:numPr>
          <w:ilvl w:val="3"/>
          <w:numId w:val="17"/>
        </w:numPr>
        <w:spacing w:line="360" w:lineRule="auto"/>
        <w:ind w:left="1166" w:hanging="720"/>
        <w:rPr>
          <w:rFonts w:cstheme="majorHAnsi"/>
          <w:i w:val="0"/>
          <w:iCs w:val="0"/>
        </w:rPr>
      </w:pPr>
      <w:r w:rsidRPr="00945068">
        <w:rPr>
          <w:rFonts w:cstheme="majorHAnsi"/>
          <w:i w:val="0"/>
          <w:iCs w:val="0"/>
        </w:rPr>
        <w:t>Hardware</w:t>
      </w:r>
    </w:p>
    <w:p w14:paraId="33809E06" w14:textId="77777777" w:rsidR="00E41D39" w:rsidRPr="00E41D39" w:rsidRDefault="00E41D39" w:rsidP="00E41D39">
      <w:pPr>
        <w:ind w:left="446"/>
        <w:rPr>
          <w:szCs w:val="24"/>
        </w:rPr>
      </w:pPr>
      <w:r w:rsidRPr="00E41D39">
        <w:rPr>
          <w:szCs w:val="24"/>
        </w:rPr>
        <w:t>Hardware components consist of: Utilize a high-resolution camera to take images  frames of the road and traffic lights.</w:t>
      </w:r>
    </w:p>
    <w:p w14:paraId="683B10E3" w14:textId="77777777" w:rsidR="00E41D39" w:rsidRPr="00E41D39" w:rsidRDefault="00E41D39" w:rsidP="00E41D39">
      <w:pPr>
        <w:pStyle w:val="a3"/>
        <w:numPr>
          <w:ilvl w:val="0"/>
          <w:numId w:val="24"/>
        </w:numPr>
        <w:spacing w:line="360" w:lineRule="auto"/>
        <w:ind w:left="1166" w:hanging="720"/>
        <w:contextualSpacing w:val="0"/>
        <w:jc w:val="both"/>
        <w:rPr>
          <w:rFonts w:ascii="Garamond" w:hAnsi="Garamond"/>
          <w:sz w:val="24"/>
          <w:szCs w:val="24"/>
        </w:rPr>
      </w:pPr>
      <w:r w:rsidRPr="00E41D39">
        <w:rPr>
          <w:rFonts w:ascii="Garamond" w:hAnsi="Garamond"/>
          <w:sz w:val="24"/>
          <w:szCs w:val="24"/>
        </w:rPr>
        <w:t>Microcontrollers or single-board computers (SBCs)</w:t>
      </w:r>
    </w:p>
    <w:p w14:paraId="3D03C3F5" w14:textId="77777777" w:rsidR="00E41D39" w:rsidRPr="00E41D39" w:rsidRDefault="00E41D39" w:rsidP="00E41D39">
      <w:pPr>
        <w:pStyle w:val="a3"/>
        <w:numPr>
          <w:ilvl w:val="0"/>
          <w:numId w:val="24"/>
        </w:numPr>
        <w:spacing w:line="360" w:lineRule="auto"/>
        <w:ind w:left="1166" w:hanging="720"/>
        <w:contextualSpacing w:val="0"/>
        <w:jc w:val="both"/>
        <w:rPr>
          <w:rFonts w:ascii="Garamond" w:hAnsi="Garamond"/>
          <w:sz w:val="24"/>
          <w:szCs w:val="24"/>
        </w:rPr>
      </w:pPr>
      <w:r w:rsidRPr="00E41D39">
        <w:rPr>
          <w:rFonts w:ascii="Garamond" w:hAnsi="Garamond"/>
          <w:sz w:val="24"/>
          <w:szCs w:val="24"/>
        </w:rPr>
        <w:t>Sensors: In addition to the camera, use accelerometers or gyroscopes for motion detection and stabilization.</w:t>
      </w:r>
    </w:p>
    <w:p w14:paraId="548172A2" w14:textId="77777777" w:rsidR="00E41D39" w:rsidRPr="00E41D39" w:rsidRDefault="00E41D39" w:rsidP="00E41D39">
      <w:pPr>
        <w:pStyle w:val="a3"/>
        <w:numPr>
          <w:ilvl w:val="0"/>
          <w:numId w:val="24"/>
        </w:numPr>
        <w:spacing w:line="360" w:lineRule="auto"/>
        <w:ind w:left="1166" w:hanging="720"/>
        <w:contextualSpacing w:val="0"/>
        <w:jc w:val="both"/>
        <w:rPr>
          <w:rFonts w:ascii="Garamond" w:hAnsi="Garamond"/>
          <w:sz w:val="24"/>
          <w:szCs w:val="24"/>
        </w:rPr>
      </w:pPr>
      <w:r w:rsidRPr="00E41D39">
        <w:rPr>
          <w:rFonts w:ascii="Garamond" w:hAnsi="Garamond"/>
          <w:sz w:val="24"/>
          <w:szCs w:val="24"/>
        </w:rPr>
        <w:t>Power source: Select a deployable power source that suits your requirements, such as rechargeable batteries or a continuous power supply.[14]</w:t>
      </w:r>
    </w:p>
    <w:p w14:paraId="05178886" w14:textId="77777777" w:rsidR="00E41D39" w:rsidRDefault="00945068" w:rsidP="00945068">
      <w:pPr>
        <w:pStyle w:val="4"/>
        <w:numPr>
          <w:ilvl w:val="3"/>
          <w:numId w:val="17"/>
        </w:numPr>
        <w:spacing w:line="360" w:lineRule="auto"/>
        <w:ind w:left="1166" w:hanging="720"/>
        <w:rPr>
          <w:rFonts w:cstheme="majorHAnsi"/>
          <w:i w:val="0"/>
          <w:iCs w:val="0"/>
        </w:rPr>
      </w:pPr>
      <w:r>
        <w:rPr>
          <w:rFonts w:cstheme="majorHAnsi"/>
          <w:i w:val="0"/>
          <w:iCs w:val="0"/>
        </w:rPr>
        <w:t xml:space="preserve">Software </w:t>
      </w:r>
    </w:p>
    <w:p w14:paraId="72DD1DB8" w14:textId="77777777" w:rsidR="00E41D39" w:rsidRDefault="00E41D39" w:rsidP="00E41D39">
      <w:pPr>
        <w:pStyle w:val="5"/>
        <w:ind w:left="446"/>
      </w:pPr>
      <w:r w:rsidRPr="00945068">
        <w:t xml:space="preserve">Development </w:t>
      </w:r>
      <w:r w:rsidR="00335669">
        <w:t>T</w:t>
      </w:r>
      <w:r w:rsidRPr="00945068">
        <w:t xml:space="preserve">ools and </w:t>
      </w:r>
      <w:r w:rsidR="00335669">
        <w:t>S</w:t>
      </w:r>
      <w:r w:rsidRPr="00945068">
        <w:t>oftware:</w:t>
      </w:r>
    </w:p>
    <w:p w14:paraId="27CA2005" w14:textId="77777777" w:rsidR="00E41D39" w:rsidRDefault="00E41D39" w:rsidP="00E41D39">
      <w:pPr>
        <w:spacing w:after="200"/>
        <w:ind w:left="1080" w:hanging="720"/>
        <w:rPr>
          <w:lang w:bidi="ar-OM"/>
        </w:rPr>
      </w:pPr>
      <w:r>
        <w:rPr>
          <w:lang w:bidi="ar-OM"/>
        </w:rPr>
        <w:t>-</w:t>
      </w:r>
      <w:r>
        <w:rPr>
          <w:lang w:bidi="ar-OM"/>
        </w:rPr>
        <w:tab/>
        <w:t>Programming language: Python and C++ will be utilized in this project.</w:t>
      </w:r>
    </w:p>
    <w:p w14:paraId="103B232E" w14:textId="77777777" w:rsidR="00E41D39" w:rsidRDefault="00E41D39" w:rsidP="00E41D39">
      <w:pPr>
        <w:spacing w:after="200"/>
        <w:ind w:left="1080" w:hanging="720"/>
        <w:rPr>
          <w:lang w:bidi="ar-OM"/>
        </w:rPr>
      </w:pPr>
      <w:r>
        <w:rPr>
          <w:lang w:bidi="ar-OM"/>
        </w:rPr>
        <w:t>-</w:t>
      </w:r>
      <w:r>
        <w:rPr>
          <w:lang w:bidi="ar-OM"/>
        </w:rPr>
        <w:tab/>
        <w:t xml:space="preserve"> Computer Vision Library: OpenCV (Open-Source Computer Vision Library) is a powerful and capable library for computer vision tasks. To process images, it provides a set of tools and algorithms.</w:t>
      </w:r>
    </w:p>
    <w:p w14:paraId="47C15A80" w14:textId="77777777" w:rsidR="00E41D39" w:rsidRDefault="00E41D39" w:rsidP="00E41D39">
      <w:pPr>
        <w:spacing w:after="200"/>
        <w:ind w:left="1080" w:hanging="720"/>
        <w:rPr>
          <w:lang w:bidi="ar-OM"/>
        </w:rPr>
      </w:pPr>
      <w:r>
        <w:rPr>
          <w:lang w:bidi="ar-OM"/>
        </w:rPr>
        <w:t>-</w:t>
      </w:r>
      <w:r>
        <w:rPr>
          <w:lang w:bidi="ar-OM"/>
        </w:rPr>
        <w:tab/>
        <w:t>Machine learning frameworks.</w:t>
      </w:r>
    </w:p>
    <w:p w14:paraId="5FB9C294" w14:textId="77777777" w:rsidR="00E41D39" w:rsidRDefault="00E41D39" w:rsidP="00E41D39">
      <w:pPr>
        <w:spacing w:after="200"/>
        <w:ind w:left="1080" w:hanging="720"/>
        <w:rPr>
          <w:lang w:bidi="ar-OM"/>
        </w:rPr>
      </w:pPr>
      <w:r>
        <w:rPr>
          <w:lang w:bidi="ar-OM"/>
        </w:rPr>
        <w:t>-</w:t>
      </w:r>
      <w:r>
        <w:rPr>
          <w:lang w:bidi="ar-OM"/>
        </w:rPr>
        <w:tab/>
        <w:t>Deep Learning Models: utilize pre-trained models or train new models specifically for the project by using datasets of specific traffic light images.</w:t>
      </w:r>
    </w:p>
    <w:p w14:paraId="746A9F0C" w14:textId="77777777" w:rsidR="003A4822" w:rsidRPr="00E41D39" w:rsidRDefault="00E41D39" w:rsidP="00E41D39">
      <w:pPr>
        <w:spacing w:after="200"/>
        <w:ind w:left="1080" w:hanging="720"/>
        <w:rPr>
          <w:lang w:bidi="ar-OM"/>
        </w:rPr>
      </w:pPr>
      <w:r>
        <w:rPr>
          <w:lang w:bidi="ar-OM"/>
        </w:rPr>
        <w:t>-</w:t>
      </w:r>
      <w:r>
        <w:rPr>
          <w:lang w:bidi="ar-OM"/>
        </w:rPr>
        <w:tab/>
        <w:t>Image processing tools: By using programs such as GIMP or Adobe Photoshop to pre-process, resize and enhance the image.[14]</w:t>
      </w:r>
      <w:r w:rsidR="003A4822" w:rsidRPr="00945068">
        <w:rPr>
          <w:rFonts w:asciiTheme="majorHAnsi" w:hAnsiTheme="majorHAnsi" w:cstheme="majorHAnsi"/>
          <w:i/>
          <w:iCs/>
        </w:rPr>
        <w:tab/>
      </w:r>
    </w:p>
    <w:p w14:paraId="39649628" w14:textId="77777777" w:rsidR="009066EB" w:rsidRDefault="003A4822" w:rsidP="00E41D39">
      <w:pPr>
        <w:pStyle w:val="3"/>
        <w:numPr>
          <w:ilvl w:val="2"/>
          <w:numId w:val="17"/>
        </w:numPr>
        <w:ind w:left="720"/>
      </w:pPr>
      <w:bookmarkStart w:id="241" w:name="_Toc154748320"/>
      <w:r>
        <w:t>Conclusion</w:t>
      </w:r>
      <w:bookmarkEnd w:id="241"/>
    </w:p>
    <w:p w14:paraId="786DDB2F" w14:textId="5000A51B" w:rsidR="00E41D39" w:rsidRPr="00BD0DC5" w:rsidRDefault="00E41D39" w:rsidP="00BD0DC5">
      <w:pPr>
        <w:jc w:val="left"/>
      </w:pPr>
      <w:r w:rsidRPr="00E41D39">
        <w:t>To sum up, creating a traffic sign recognition system requires combining software and hardware elements in order to produce precise and effective results. [14]</w:t>
      </w:r>
      <w:r>
        <w:br w:type="page"/>
      </w:r>
    </w:p>
    <w:p w14:paraId="297E8526" w14:textId="77777777" w:rsidR="00E41D39" w:rsidRPr="00335669" w:rsidRDefault="00E41D39" w:rsidP="00335669">
      <w:pPr>
        <w:pStyle w:val="1"/>
        <w:jc w:val="center"/>
      </w:pPr>
      <w:bookmarkStart w:id="242" w:name="_Toc154748321"/>
      <w:r w:rsidRPr="00335669">
        <w:rPr>
          <w:rStyle w:val="1Char"/>
        </w:rPr>
        <w:lastRenderedPageBreak/>
        <w:t>CHAPTER 4</w:t>
      </w:r>
      <w:bookmarkEnd w:id="242"/>
    </w:p>
    <w:p w14:paraId="75C6CC02" w14:textId="77777777" w:rsidR="00E41D39" w:rsidRDefault="00E41D39" w:rsidP="00E41D39">
      <w:pPr>
        <w:pStyle w:val="2"/>
        <w:numPr>
          <w:ilvl w:val="1"/>
          <w:numId w:val="16"/>
        </w:numPr>
        <w:ind w:left="720"/>
      </w:pPr>
      <w:bookmarkStart w:id="243" w:name="_Toc154748322"/>
      <w:r>
        <w:t>PROJECT PLAN</w:t>
      </w:r>
      <w:bookmarkEnd w:id="243"/>
    </w:p>
    <w:p w14:paraId="668D5452" w14:textId="77777777" w:rsidR="00E41D39" w:rsidRDefault="00E41D39" w:rsidP="00E41D39">
      <w:pPr>
        <w:pStyle w:val="3"/>
        <w:numPr>
          <w:ilvl w:val="2"/>
          <w:numId w:val="16"/>
        </w:numPr>
        <w:ind w:left="720"/>
        <w:rPr>
          <w:rFonts w:cstheme="majorHAnsi"/>
        </w:rPr>
      </w:pPr>
      <w:bookmarkStart w:id="244" w:name="_Toc154748323"/>
      <w:r w:rsidRPr="00E41D39">
        <w:rPr>
          <w:rFonts w:cstheme="majorHAnsi"/>
        </w:rPr>
        <w:t>Project Plan</w:t>
      </w:r>
      <w:bookmarkEnd w:id="244"/>
    </w:p>
    <w:p w14:paraId="56E8C7B2" w14:textId="77777777" w:rsidR="00F408BC" w:rsidRDefault="00122A38" w:rsidP="00F408BC">
      <w:r w:rsidRPr="00122A38">
        <w:rPr>
          <w:noProof/>
        </w:rPr>
        <w:drawing>
          <wp:inline distT="0" distB="0" distL="0" distR="0" wp14:anchorId="55674C15" wp14:editId="76DEA38F">
            <wp:extent cx="5731510" cy="4975225"/>
            <wp:effectExtent l="19050" t="0" r="2540" b="0"/>
            <wp:docPr id="5" name="Picture 5"/>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5731510" cy="4975225"/>
                    </a:xfrm>
                    <a:prstGeom prst="rect">
                      <a:avLst/>
                    </a:prstGeom>
                  </pic:spPr>
                </pic:pic>
              </a:graphicData>
            </a:graphic>
          </wp:inline>
        </w:drawing>
      </w:r>
    </w:p>
    <w:p w14:paraId="3B41E5CF" w14:textId="1A7C2F04" w:rsidR="00122A38" w:rsidRDefault="00122A38" w:rsidP="00122A38">
      <w:pPr>
        <w:jc w:val="center"/>
      </w:pPr>
      <w:r>
        <w:t>Figure 4.1: Project Plan</w:t>
      </w:r>
      <w:r w:rsidR="00532E26">
        <w:t>.</w:t>
      </w:r>
    </w:p>
    <w:p w14:paraId="6A1A107C" w14:textId="77777777" w:rsidR="00122A38" w:rsidRDefault="00122A38" w:rsidP="00122A38">
      <w:pPr>
        <w:jc w:val="center"/>
      </w:pPr>
    </w:p>
    <w:p w14:paraId="04F76088" w14:textId="77777777" w:rsidR="00122A38" w:rsidRDefault="00122A38" w:rsidP="00122A38">
      <w:pPr>
        <w:jc w:val="center"/>
      </w:pPr>
    </w:p>
    <w:p w14:paraId="213F0212" w14:textId="77777777" w:rsidR="00122A38" w:rsidRDefault="00122A38" w:rsidP="00122A38">
      <w:pPr>
        <w:jc w:val="center"/>
      </w:pPr>
    </w:p>
    <w:p w14:paraId="093F3D04" w14:textId="77777777" w:rsidR="00122A38" w:rsidRDefault="00122A38" w:rsidP="00122A38">
      <w:pPr>
        <w:jc w:val="center"/>
      </w:pPr>
    </w:p>
    <w:p w14:paraId="5A147913" w14:textId="77777777" w:rsidR="00122A38" w:rsidRDefault="00122A38" w:rsidP="00122A38">
      <w:pPr>
        <w:jc w:val="center"/>
      </w:pPr>
    </w:p>
    <w:p w14:paraId="5E75B7B3" w14:textId="77777777" w:rsidR="00122A38" w:rsidRPr="00F408BC" w:rsidRDefault="00122A38" w:rsidP="00122A38">
      <w:pPr>
        <w:jc w:val="center"/>
      </w:pPr>
    </w:p>
    <w:p w14:paraId="65153A26" w14:textId="77777777" w:rsidR="00E41D39" w:rsidRDefault="00E41D39" w:rsidP="00E41D39">
      <w:pPr>
        <w:pStyle w:val="3"/>
        <w:numPr>
          <w:ilvl w:val="2"/>
          <w:numId w:val="16"/>
        </w:numPr>
        <w:ind w:left="720"/>
        <w:rPr>
          <w:rFonts w:cstheme="majorHAnsi"/>
        </w:rPr>
      </w:pPr>
      <w:bookmarkStart w:id="245" w:name="_Toc154748324"/>
      <w:r w:rsidRPr="00E41D39">
        <w:rPr>
          <w:rFonts w:cstheme="majorHAnsi"/>
        </w:rPr>
        <w:lastRenderedPageBreak/>
        <w:t>Gantt Chart</w:t>
      </w:r>
      <w:bookmarkEnd w:id="245"/>
    </w:p>
    <w:p w14:paraId="7A64A1C3" w14:textId="77777777" w:rsidR="00122A38" w:rsidRDefault="00122A38" w:rsidP="00122A38">
      <w:r w:rsidRPr="00122A38">
        <w:rPr>
          <w:noProof/>
        </w:rPr>
        <w:drawing>
          <wp:inline distT="0" distB="0" distL="0" distR="0" wp14:anchorId="56358E4C" wp14:editId="6D4AF259">
            <wp:extent cx="5731510" cy="2670810"/>
            <wp:effectExtent l="19050" t="0" r="2540" b="0"/>
            <wp:docPr id="6" name="Picture 6"/>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31510" cy="2670810"/>
                    </a:xfrm>
                    <a:prstGeom prst="rect">
                      <a:avLst/>
                    </a:prstGeom>
                  </pic:spPr>
                </pic:pic>
              </a:graphicData>
            </a:graphic>
          </wp:inline>
        </w:drawing>
      </w:r>
    </w:p>
    <w:p w14:paraId="019EAD81" w14:textId="77777777" w:rsidR="00122A38" w:rsidRDefault="00122A38" w:rsidP="00122A38">
      <w:pPr>
        <w:jc w:val="center"/>
      </w:pPr>
    </w:p>
    <w:p w14:paraId="3F72E47D" w14:textId="1F4E50BD" w:rsidR="00122A38" w:rsidRDefault="00122A38" w:rsidP="00122A38">
      <w:pPr>
        <w:jc w:val="center"/>
      </w:pPr>
      <w:r>
        <w:t>Figure 4.2: Gantt Chart</w:t>
      </w:r>
      <w:r w:rsidR="00532E26">
        <w:t>.</w:t>
      </w:r>
    </w:p>
    <w:p w14:paraId="35B452D9" w14:textId="77777777" w:rsidR="00122A38" w:rsidRDefault="00122A38" w:rsidP="00122A38">
      <w:pPr>
        <w:jc w:val="center"/>
      </w:pPr>
    </w:p>
    <w:p w14:paraId="61DB200D" w14:textId="77777777" w:rsidR="00122A38" w:rsidRDefault="00122A38" w:rsidP="00122A38">
      <w:pPr>
        <w:jc w:val="center"/>
      </w:pPr>
    </w:p>
    <w:p w14:paraId="2E698F08" w14:textId="77777777" w:rsidR="00122A38" w:rsidRDefault="00122A38" w:rsidP="00122A38">
      <w:pPr>
        <w:jc w:val="center"/>
      </w:pPr>
    </w:p>
    <w:p w14:paraId="22A0E67F" w14:textId="77777777" w:rsidR="00122A38" w:rsidRPr="00122A38" w:rsidRDefault="00122A38" w:rsidP="00122A38">
      <w:pPr>
        <w:jc w:val="center"/>
      </w:pPr>
    </w:p>
    <w:p w14:paraId="11B75FA5" w14:textId="77777777" w:rsidR="00E41D39" w:rsidRDefault="00E41D39" w:rsidP="00E41D39">
      <w:pPr>
        <w:pStyle w:val="3"/>
        <w:numPr>
          <w:ilvl w:val="2"/>
          <w:numId w:val="16"/>
        </w:numPr>
        <w:ind w:left="720"/>
        <w:rPr>
          <w:rFonts w:cstheme="majorHAnsi"/>
        </w:rPr>
      </w:pPr>
      <w:bookmarkStart w:id="246" w:name="_Toc154748325"/>
      <w:r w:rsidRPr="00E41D39">
        <w:rPr>
          <w:rFonts w:cstheme="majorHAnsi"/>
        </w:rPr>
        <w:t>Network Diagram</w:t>
      </w:r>
      <w:bookmarkEnd w:id="246"/>
    </w:p>
    <w:p w14:paraId="42DCF7AF" w14:textId="77777777" w:rsidR="00122A38" w:rsidRDefault="00122A38" w:rsidP="00122A38">
      <w:pPr>
        <w:jc w:val="center"/>
        <w:rPr>
          <w:rFonts w:eastAsia="Calibri"/>
        </w:rPr>
      </w:pPr>
      <w:r w:rsidRPr="00122A38">
        <w:rPr>
          <w:rFonts w:eastAsia="Calibri"/>
          <w:noProof/>
        </w:rPr>
        <w:drawing>
          <wp:inline distT="0" distB="0" distL="0" distR="0" wp14:anchorId="3A15DAD8" wp14:editId="32D33FFF">
            <wp:extent cx="5731510" cy="3079115"/>
            <wp:effectExtent l="19050" t="0" r="2540" b="0"/>
            <wp:docPr id="13" name="Picture 13"/>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31510" cy="3079115"/>
                    </a:xfrm>
                    <a:prstGeom prst="rect">
                      <a:avLst/>
                    </a:prstGeom>
                  </pic:spPr>
                </pic:pic>
              </a:graphicData>
            </a:graphic>
          </wp:inline>
        </w:drawing>
      </w:r>
    </w:p>
    <w:p w14:paraId="3216DE00" w14:textId="48D67EE9" w:rsidR="00122A38" w:rsidRDefault="00122A38" w:rsidP="00122A38">
      <w:pPr>
        <w:jc w:val="center"/>
      </w:pPr>
      <w:bookmarkStart w:id="247" w:name="_Hlk154677929"/>
      <w:r>
        <w:t>Figure 4.3: Network diagram</w:t>
      </w:r>
      <w:r w:rsidR="00532E26">
        <w:t>.</w:t>
      </w:r>
    </w:p>
    <w:bookmarkEnd w:id="247"/>
    <w:p w14:paraId="324F6F48" w14:textId="77777777" w:rsidR="00E41D39" w:rsidRDefault="00122A38" w:rsidP="00122A38">
      <w:pPr>
        <w:jc w:val="center"/>
        <w:rPr>
          <w:rFonts w:eastAsia="Calibri"/>
        </w:rPr>
      </w:pPr>
      <w:r>
        <w:rPr>
          <w:rFonts w:eastAsia="Calibri"/>
        </w:rPr>
        <w:t xml:space="preserve"> </w:t>
      </w:r>
      <w:r w:rsidR="00E41D39">
        <w:rPr>
          <w:rFonts w:eastAsia="Calibri"/>
        </w:rPr>
        <w:br w:type="page"/>
      </w:r>
    </w:p>
    <w:p w14:paraId="2C6CE95C" w14:textId="77777777" w:rsidR="00E41D39" w:rsidRDefault="00E41D39" w:rsidP="00E41D39">
      <w:pPr>
        <w:pStyle w:val="1"/>
        <w:jc w:val="center"/>
      </w:pPr>
      <w:bookmarkStart w:id="248" w:name="_Toc154748326"/>
      <w:r>
        <w:lastRenderedPageBreak/>
        <w:t>CHAPTER 5</w:t>
      </w:r>
      <w:bookmarkEnd w:id="248"/>
    </w:p>
    <w:p w14:paraId="69413DD8" w14:textId="77777777" w:rsidR="00E41D39" w:rsidRDefault="00E41D39" w:rsidP="00E41D39">
      <w:pPr>
        <w:pStyle w:val="2"/>
        <w:numPr>
          <w:ilvl w:val="1"/>
          <w:numId w:val="22"/>
        </w:numPr>
        <w:ind w:left="720"/>
      </w:pPr>
      <w:bookmarkStart w:id="249" w:name="_Toc154748327"/>
      <w:r>
        <w:t>SOFTWARE REQUIREMENTS SPECIFICATION</w:t>
      </w:r>
      <w:bookmarkEnd w:id="249"/>
    </w:p>
    <w:p w14:paraId="06EE75FE" w14:textId="77777777" w:rsidR="009524C7" w:rsidRPr="009524C7" w:rsidRDefault="00E41D39" w:rsidP="009524C7">
      <w:pPr>
        <w:pStyle w:val="3"/>
        <w:numPr>
          <w:ilvl w:val="2"/>
          <w:numId w:val="22"/>
        </w:numPr>
      </w:pPr>
      <w:bookmarkStart w:id="250" w:name="_Toc154748328"/>
      <w:r w:rsidRPr="00E41D39">
        <w:t xml:space="preserve">The </w:t>
      </w:r>
      <w:r w:rsidR="00335669">
        <w:t>P</w:t>
      </w:r>
      <w:r w:rsidRPr="00E41D39">
        <w:t xml:space="preserve">roject </w:t>
      </w:r>
      <w:r w:rsidR="00335669">
        <w:t>P</w:t>
      </w:r>
      <w:r w:rsidRPr="00E41D39">
        <w:t>urpose:</w:t>
      </w:r>
      <w:bookmarkEnd w:id="250"/>
    </w:p>
    <w:p w14:paraId="053141AE" w14:textId="77777777" w:rsidR="009524C7" w:rsidRDefault="00E41D39" w:rsidP="009524C7">
      <w:pPr>
        <w:rPr>
          <w:rFonts w:cstheme="majorHAnsi"/>
          <w:szCs w:val="28"/>
        </w:rPr>
      </w:pPr>
      <w:r w:rsidRPr="009524C7">
        <w:rPr>
          <w:rFonts w:eastAsia="Calibri" w:cstheme="majorHAnsi"/>
        </w:rPr>
        <w:t xml:space="preserve">The purpose of the project is to increase road safety </w:t>
      </w:r>
      <w:r w:rsidRPr="009524C7">
        <w:rPr>
          <w:rFonts w:cstheme="majorHAnsi"/>
          <w:szCs w:val="28"/>
        </w:rPr>
        <w:t xml:space="preserve">and to reduce the number of accidents. The project goal is to detect a huge number of traffic signs such as </w:t>
      </w:r>
      <w:r w:rsidRPr="009524C7">
        <w:rPr>
          <w:rFonts w:eastAsia="Calibri" w:cstheme="majorHAnsi"/>
        </w:rPr>
        <w:t>obligatory signs, warning signs, preventive signs and Indicative signs</w:t>
      </w:r>
      <w:r w:rsidRPr="009524C7">
        <w:rPr>
          <w:rFonts w:cstheme="majorHAnsi"/>
          <w:szCs w:val="28"/>
        </w:rPr>
        <w:t xml:space="preserve">. The system has the ability to work on different type of cars. </w:t>
      </w:r>
    </w:p>
    <w:p w14:paraId="4DB170B9" w14:textId="77777777" w:rsidR="00A8399E" w:rsidRPr="00A8399E" w:rsidRDefault="00A8399E" w:rsidP="00A8399E">
      <w:pPr>
        <w:pStyle w:val="a3"/>
        <w:keepNext/>
        <w:keepLines/>
        <w:numPr>
          <w:ilvl w:val="2"/>
          <w:numId w:val="1"/>
        </w:numPr>
        <w:spacing w:after="0" w:line="360" w:lineRule="auto"/>
        <w:ind w:right="5426"/>
        <w:contextualSpacing w:val="0"/>
        <w:jc w:val="both"/>
        <w:outlineLvl w:val="2"/>
        <w:rPr>
          <w:rFonts w:asciiTheme="majorHAnsi" w:eastAsiaTheme="majorEastAsia" w:hAnsiTheme="majorHAnsi" w:cstheme="majorBidi"/>
          <w:vanish/>
          <w:color w:val="1F4D78" w:themeColor="accent1" w:themeShade="7F"/>
          <w:spacing w:val="-2"/>
          <w:sz w:val="24"/>
          <w:szCs w:val="24"/>
        </w:rPr>
      </w:pPr>
      <w:bookmarkStart w:id="251" w:name="_Toc154503002"/>
      <w:bookmarkStart w:id="252" w:name="_Toc154503390"/>
      <w:bookmarkStart w:id="253" w:name="_Toc154503469"/>
      <w:bookmarkStart w:id="254" w:name="_Toc154503549"/>
      <w:bookmarkStart w:id="255" w:name="_Toc154503627"/>
      <w:bookmarkStart w:id="256" w:name="_Toc154503912"/>
      <w:bookmarkStart w:id="257" w:name="_Toc154504989"/>
      <w:bookmarkStart w:id="258" w:name="_Toc154583230"/>
      <w:bookmarkStart w:id="259" w:name="_Toc154583313"/>
      <w:bookmarkStart w:id="260" w:name="_Toc154583377"/>
      <w:bookmarkStart w:id="261" w:name="_Toc154583441"/>
      <w:bookmarkStart w:id="262" w:name="_Toc154583505"/>
      <w:bookmarkStart w:id="263" w:name="_Toc154704097"/>
      <w:bookmarkStart w:id="264" w:name="_Toc154748247"/>
      <w:bookmarkStart w:id="265" w:name="_Toc154748329"/>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p>
    <w:p w14:paraId="2B3E521C" w14:textId="77777777" w:rsidR="009524C7" w:rsidRDefault="009524C7" w:rsidP="00A8399E">
      <w:pPr>
        <w:pStyle w:val="3"/>
        <w:numPr>
          <w:ilvl w:val="2"/>
          <w:numId w:val="22"/>
        </w:numPr>
        <w:ind w:right="5429"/>
      </w:pPr>
      <w:bookmarkStart w:id="266" w:name="_Toc154748330"/>
      <w:r>
        <w:t xml:space="preserve">The </w:t>
      </w:r>
      <w:r w:rsidR="00335669">
        <w:t>P</w:t>
      </w:r>
      <w:r>
        <w:t xml:space="preserve">roject </w:t>
      </w:r>
      <w:r w:rsidR="00335669">
        <w:t>S</w:t>
      </w:r>
      <w:r>
        <w:t>cope:</w:t>
      </w:r>
      <w:bookmarkEnd w:id="266"/>
    </w:p>
    <w:p w14:paraId="10E0BB0A" w14:textId="77777777" w:rsidR="009524C7" w:rsidRPr="00012C20" w:rsidRDefault="009524C7" w:rsidP="009524C7">
      <w:r w:rsidRPr="009524C7">
        <w:rPr>
          <w:rStyle w:val="apple-converted-space"/>
          <w:rFonts w:cstheme="majorHAnsi"/>
        </w:rPr>
        <w:t>The scope of this project is to identify different traffic signs from images during nighttime and daytime in real-time using an accurate and efficient manner.</w:t>
      </w:r>
    </w:p>
    <w:p w14:paraId="18743152" w14:textId="77777777" w:rsidR="009524C7" w:rsidRDefault="009524C7" w:rsidP="00FE4531">
      <w:pPr>
        <w:pStyle w:val="3"/>
        <w:numPr>
          <w:ilvl w:val="2"/>
          <w:numId w:val="22"/>
        </w:numPr>
      </w:pPr>
      <w:bookmarkStart w:id="267" w:name="_Toc154748331"/>
      <w:r>
        <w:t xml:space="preserve">The </w:t>
      </w:r>
      <w:r w:rsidR="00335669">
        <w:t>P</w:t>
      </w:r>
      <w:r>
        <w:t xml:space="preserve">roject </w:t>
      </w:r>
      <w:r w:rsidR="00335669">
        <w:t>F</w:t>
      </w:r>
      <w:r w:rsidRPr="0025019F">
        <w:t xml:space="preserve">unctional </w:t>
      </w:r>
      <w:r w:rsidR="00335669">
        <w:t>R</w:t>
      </w:r>
      <w:r w:rsidRPr="0025019F">
        <w:t>equirements:</w:t>
      </w:r>
      <w:bookmarkEnd w:id="267"/>
    </w:p>
    <w:p w14:paraId="3C94E397" w14:textId="77777777" w:rsidR="009524C7" w:rsidRPr="009524C7" w:rsidRDefault="009524C7" w:rsidP="009524C7">
      <w:pPr>
        <w:pStyle w:val="a3"/>
        <w:numPr>
          <w:ilvl w:val="0"/>
          <w:numId w:val="25"/>
        </w:numPr>
        <w:spacing w:line="360" w:lineRule="auto"/>
        <w:ind w:hanging="720"/>
        <w:contextualSpacing w:val="0"/>
        <w:jc w:val="both"/>
        <w:rPr>
          <w:rFonts w:ascii="Garamond" w:hAnsi="Garamond" w:cstheme="majorHAnsi"/>
          <w:sz w:val="24"/>
          <w:szCs w:val="24"/>
        </w:rPr>
      </w:pPr>
      <w:r w:rsidRPr="009524C7">
        <w:rPr>
          <w:rFonts w:ascii="Garamond" w:hAnsi="Garamond" w:cstheme="majorHAnsi"/>
          <w:sz w:val="24"/>
          <w:szCs w:val="24"/>
        </w:rPr>
        <w:t>Detect the traffic signs</w:t>
      </w:r>
      <w:r w:rsidR="00ED2982">
        <w:rPr>
          <w:rFonts w:ascii="Garamond" w:hAnsi="Garamond" w:cstheme="majorHAnsi"/>
          <w:sz w:val="24"/>
          <w:szCs w:val="24"/>
        </w:rPr>
        <w:t>.</w:t>
      </w:r>
    </w:p>
    <w:p w14:paraId="36EBF8AA" w14:textId="77777777" w:rsidR="009524C7" w:rsidRPr="009524C7" w:rsidRDefault="009524C7" w:rsidP="009524C7">
      <w:pPr>
        <w:pStyle w:val="a3"/>
        <w:numPr>
          <w:ilvl w:val="0"/>
          <w:numId w:val="25"/>
        </w:numPr>
        <w:spacing w:line="360" w:lineRule="auto"/>
        <w:ind w:hanging="720"/>
        <w:contextualSpacing w:val="0"/>
        <w:jc w:val="both"/>
        <w:rPr>
          <w:rFonts w:ascii="Garamond" w:hAnsi="Garamond" w:cstheme="majorHAnsi"/>
          <w:sz w:val="24"/>
          <w:szCs w:val="24"/>
        </w:rPr>
      </w:pPr>
      <w:r w:rsidRPr="009524C7">
        <w:rPr>
          <w:rFonts w:ascii="Garamond" w:hAnsi="Garamond" w:cstheme="majorHAnsi"/>
          <w:sz w:val="24"/>
          <w:szCs w:val="24"/>
        </w:rPr>
        <w:t xml:space="preserve"> Data processing: in this stage, each image will be processed before feeding the data into the model. Processing the data includes:</w:t>
      </w:r>
    </w:p>
    <w:p w14:paraId="15AF5F50" w14:textId="77777777" w:rsidR="009524C7" w:rsidRPr="009524C7" w:rsidRDefault="009524C7" w:rsidP="009524C7">
      <w:pPr>
        <w:pStyle w:val="a3"/>
        <w:numPr>
          <w:ilvl w:val="0"/>
          <w:numId w:val="26"/>
        </w:numPr>
        <w:spacing w:line="360" w:lineRule="auto"/>
        <w:contextualSpacing w:val="0"/>
        <w:jc w:val="both"/>
        <w:rPr>
          <w:rFonts w:ascii="Garamond" w:hAnsi="Garamond" w:cstheme="majorHAnsi"/>
          <w:sz w:val="24"/>
          <w:szCs w:val="24"/>
        </w:rPr>
      </w:pPr>
      <w:r w:rsidRPr="009524C7">
        <w:rPr>
          <w:rFonts w:ascii="Garamond" w:hAnsi="Garamond" w:cstheme="majorHAnsi"/>
          <w:sz w:val="24"/>
          <w:szCs w:val="24"/>
        </w:rPr>
        <w:t>Altering and cropping the image.</w:t>
      </w:r>
    </w:p>
    <w:p w14:paraId="03E83378" w14:textId="77777777" w:rsidR="009524C7" w:rsidRPr="009524C7" w:rsidRDefault="009524C7" w:rsidP="009524C7">
      <w:pPr>
        <w:pStyle w:val="a3"/>
        <w:numPr>
          <w:ilvl w:val="0"/>
          <w:numId w:val="26"/>
        </w:numPr>
        <w:spacing w:line="360" w:lineRule="auto"/>
        <w:contextualSpacing w:val="0"/>
        <w:jc w:val="both"/>
        <w:rPr>
          <w:rFonts w:ascii="Garamond" w:hAnsi="Garamond" w:cstheme="majorHAnsi"/>
          <w:sz w:val="24"/>
          <w:szCs w:val="24"/>
        </w:rPr>
      </w:pPr>
      <w:r w:rsidRPr="009524C7">
        <w:rPr>
          <w:rFonts w:ascii="Garamond" w:hAnsi="Garamond" w:cstheme="majorHAnsi"/>
          <w:sz w:val="24"/>
          <w:szCs w:val="24"/>
        </w:rPr>
        <w:t>Normalize and standardize the images.</w:t>
      </w:r>
    </w:p>
    <w:p w14:paraId="7E0B26EE" w14:textId="77777777" w:rsidR="009524C7" w:rsidRPr="009524C7" w:rsidRDefault="009524C7" w:rsidP="009524C7">
      <w:pPr>
        <w:pStyle w:val="a3"/>
        <w:numPr>
          <w:ilvl w:val="0"/>
          <w:numId w:val="26"/>
        </w:numPr>
        <w:spacing w:line="360" w:lineRule="auto"/>
        <w:contextualSpacing w:val="0"/>
        <w:jc w:val="both"/>
        <w:rPr>
          <w:rFonts w:ascii="Garamond" w:hAnsi="Garamond" w:cstheme="majorHAnsi"/>
          <w:sz w:val="24"/>
          <w:szCs w:val="24"/>
        </w:rPr>
      </w:pPr>
      <w:r w:rsidRPr="009524C7">
        <w:rPr>
          <w:rFonts w:ascii="Garamond" w:hAnsi="Garamond" w:cstheme="majorHAnsi"/>
          <w:sz w:val="24"/>
          <w:szCs w:val="24"/>
        </w:rPr>
        <w:t>Applying segmentation</w:t>
      </w:r>
    </w:p>
    <w:p w14:paraId="0CE17C57" w14:textId="77777777" w:rsidR="009524C7" w:rsidRPr="009524C7" w:rsidRDefault="009524C7" w:rsidP="009524C7">
      <w:pPr>
        <w:pStyle w:val="a3"/>
        <w:numPr>
          <w:ilvl w:val="0"/>
          <w:numId w:val="26"/>
        </w:numPr>
        <w:spacing w:line="360" w:lineRule="auto"/>
        <w:contextualSpacing w:val="0"/>
        <w:jc w:val="both"/>
        <w:rPr>
          <w:rFonts w:ascii="Garamond" w:hAnsi="Garamond" w:cstheme="majorHAnsi"/>
          <w:sz w:val="24"/>
          <w:szCs w:val="24"/>
        </w:rPr>
      </w:pPr>
      <w:r w:rsidRPr="009524C7">
        <w:rPr>
          <w:rFonts w:ascii="Garamond" w:hAnsi="Garamond" w:cstheme="majorHAnsi"/>
          <w:sz w:val="24"/>
          <w:szCs w:val="24"/>
        </w:rPr>
        <w:t>Filtering and smoothing the images using Sharpening filter.</w:t>
      </w:r>
    </w:p>
    <w:p w14:paraId="416BBD18" w14:textId="77777777" w:rsidR="009524C7" w:rsidRPr="009524C7" w:rsidRDefault="009524C7" w:rsidP="009524C7">
      <w:pPr>
        <w:pStyle w:val="a3"/>
        <w:numPr>
          <w:ilvl w:val="0"/>
          <w:numId w:val="25"/>
        </w:numPr>
        <w:spacing w:line="360" w:lineRule="auto"/>
        <w:ind w:hanging="720"/>
        <w:contextualSpacing w:val="0"/>
        <w:jc w:val="both"/>
        <w:rPr>
          <w:rFonts w:ascii="Garamond" w:hAnsi="Garamond" w:cstheme="majorHAnsi"/>
          <w:sz w:val="24"/>
          <w:szCs w:val="24"/>
        </w:rPr>
      </w:pPr>
      <w:r w:rsidRPr="009524C7">
        <w:rPr>
          <w:rFonts w:ascii="Garamond" w:hAnsi="Garamond" w:cstheme="majorHAnsi"/>
          <w:sz w:val="24"/>
          <w:szCs w:val="24"/>
        </w:rPr>
        <w:t>Splitting the data: splitting the data into validation group and training group.</w:t>
      </w:r>
    </w:p>
    <w:p w14:paraId="5D4210FE" w14:textId="77777777" w:rsidR="009524C7" w:rsidRPr="009524C7" w:rsidRDefault="009524C7" w:rsidP="009524C7">
      <w:pPr>
        <w:pStyle w:val="a3"/>
        <w:numPr>
          <w:ilvl w:val="0"/>
          <w:numId w:val="25"/>
        </w:numPr>
        <w:spacing w:line="360" w:lineRule="auto"/>
        <w:ind w:hanging="720"/>
        <w:contextualSpacing w:val="0"/>
        <w:jc w:val="both"/>
        <w:rPr>
          <w:rFonts w:ascii="Garamond" w:hAnsi="Garamond" w:cstheme="majorHAnsi"/>
          <w:sz w:val="24"/>
          <w:szCs w:val="24"/>
        </w:rPr>
      </w:pPr>
      <w:r w:rsidRPr="009524C7">
        <w:rPr>
          <w:rFonts w:ascii="Garamond" w:hAnsi="Garamond" w:cstheme="majorHAnsi"/>
          <w:sz w:val="24"/>
          <w:szCs w:val="24"/>
        </w:rPr>
        <w:t>Training the model: putting the processed and training data into the model of machine learning.</w:t>
      </w:r>
    </w:p>
    <w:p w14:paraId="4A92C0DB" w14:textId="77777777" w:rsidR="009524C7" w:rsidRPr="009524C7" w:rsidRDefault="009524C7" w:rsidP="009524C7">
      <w:pPr>
        <w:pStyle w:val="a3"/>
        <w:numPr>
          <w:ilvl w:val="0"/>
          <w:numId w:val="25"/>
        </w:numPr>
        <w:spacing w:line="360" w:lineRule="auto"/>
        <w:ind w:hanging="720"/>
        <w:contextualSpacing w:val="0"/>
        <w:jc w:val="both"/>
        <w:rPr>
          <w:rFonts w:ascii="Garamond" w:hAnsi="Garamond" w:cstheme="majorHAnsi"/>
          <w:sz w:val="24"/>
          <w:szCs w:val="24"/>
        </w:rPr>
      </w:pPr>
      <w:r w:rsidRPr="009524C7">
        <w:rPr>
          <w:rFonts w:ascii="Garamond" w:hAnsi="Garamond" w:cstheme="majorHAnsi"/>
          <w:sz w:val="24"/>
          <w:szCs w:val="24"/>
        </w:rPr>
        <w:t>Evaluating the model: by using the validation group.</w:t>
      </w:r>
    </w:p>
    <w:p w14:paraId="7AFD7090" w14:textId="77777777" w:rsidR="009524C7" w:rsidRPr="009524C7" w:rsidRDefault="009524C7" w:rsidP="009524C7">
      <w:pPr>
        <w:pStyle w:val="a3"/>
        <w:numPr>
          <w:ilvl w:val="0"/>
          <w:numId w:val="25"/>
        </w:numPr>
        <w:spacing w:line="360" w:lineRule="auto"/>
        <w:ind w:hanging="720"/>
        <w:contextualSpacing w:val="0"/>
        <w:jc w:val="both"/>
        <w:rPr>
          <w:rFonts w:ascii="Garamond" w:hAnsi="Garamond" w:cstheme="majorHAnsi"/>
          <w:sz w:val="24"/>
          <w:szCs w:val="24"/>
        </w:rPr>
      </w:pPr>
      <w:r w:rsidRPr="009524C7">
        <w:rPr>
          <w:rFonts w:ascii="Garamond" w:hAnsi="Garamond" w:cstheme="majorHAnsi"/>
          <w:sz w:val="24"/>
          <w:szCs w:val="24"/>
        </w:rPr>
        <w:t>Producing the result of classification: this stage is for identifying the poor data classification.</w:t>
      </w:r>
    </w:p>
    <w:p w14:paraId="67D450CD" w14:textId="77777777" w:rsidR="009524C7" w:rsidRPr="009524C7" w:rsidRDefault="009524C7" w:rsidP="00A8399E">
      <w:pPr>
        <w:pStyle w:val="3"/>
        <w:numPr>
          <w:ilvl w:val="2"/>
          <w:numId w:val="22"/>
        </w:numPr>
        <w:tabs>
          <w:tab w:val="left" w:pos="720"/>
          <w:tab w:val="left" w:pos="1440"/>
        </w:tabs>
      </w:pPr>
      <w:bookmarkStart w:id="268" w:name="_Toc154748332"/>
      <w:r w:rsidRPr="009524C7">
        <w:t xml:space="preserve">The </w:t>
      </w:r>
      <w:r w:rsidR="00335669">
        <w:t>P</w:t>
      </w:r>
      <w:r w:rsidRPr="009524C7">
        <w:t xml:space="preserve">roject </w:t>
      </w:r>
      <w:r w:rsidR="00335669">
        <w:t>N</w:t>
      </w:r>
      <w:r w:rsidRPr="009524C7">
        <w:t>on –Functional Requirements:</w:t>
      </w:r>
      <w:bookmarkEnd w:id="268"/>
    </w:p>
    <w:p w14:paraId="572CB87D" w14:textId="77777777" w:rsidR="005B5459" w:rsidRPr="005B5459" w:rsidRDefault="009524C7" w:rsidP="005B5459">
      <w:pPr>
        <w:pStyle w:val="a3"/>
        <w:spacing w:line="360" w:lineRule="auto"/>
        <w:ind w:left="446"/>
        <w:jc w:val="both"/>
        <w:rPr>
          <w:rFonts w:ascii="Garamond" w:hAnsi="Garamond" w:cstheme="majorHAnsi"/>
          <w:sz w:val="24"/>
          <w:szCs w:val="24"/>
        </w:rPr>
      </w:pPr>
      <w:r w:rsidRPr="005B5459">
        <w:rPr>
          <w:rFonts w:ascii="Garamond" w:hAnsi="Garamond" w:cstheme="majorHAnsi"/>
          <w:sz w:val="24"/>
          <w:szCs w:val="24"/>
        </w:rPr>
        <w:t>The project non-functional requirements are</w:t>
      </w:r>
      <w:r w:rsidR="00ED2982" w:rsidRPr="005B5459">
        <w:rPr>
          <w:rFonts w:ascii="Garamond" w:hAnsi="Garamond" w:cstheme="majorHAnsi"/>
          <w:sz w:val="24"/>
          <w:szCs w:val="24"/>
        </w:rPr>
        <w:t>:</w:t>
      </w:r>
    </w:p>
    <w:p w14:paraId="69AE8274" w14:textId="77777777" w:rsidR="00ED2982" w:rsidRPr="005B5459" w:rsidRDefault="005B5459" w:rsidP="005B5459">
      <w:pPr>
        <w:pStyle w:val="a3"/>
        <w:numPr>
          <w:ilvl w:val="1"/>
          <w:numId w:val="31"/>
        </w:numPr>
        <w:spacing w:line="360" w:lineRule="auto"/>
        <w:ind w:left="1166" w:hanging="720"/>
        <w:contextualSpacing w:val="0"/>
        <w:rPr>
          <w:rFonts w:ascii="Garamond" w:hAnsi="Garamond" w:cstheme="majorHAnsi"/>
          <w:szCs w:val="24"/>
        </w:rPr>
      </w:pPr>
      <w:r w:rsidRPr="005B5459">
        <w:rPr>
          <w:rFonts w:ascii="Garamond" w:hAnsi="Garamond"/>
          <w:szCs w:val="24"/>
        </w:rPr>
        <w:t>Requirements of product:</w:t>
      </w:r>
    </w:p>
    <w:p w14:paraId="66CF7D52" w14:textId="77777777" w:rsidR="009524C7" w:rsidRPr="005B5459" w:rsidRDefault="009524C7" w:rsidP="005B5459">
      <w:pPr>
        <w:pStyle w:val="a3"/>
        <w:numPr>
          <w:ilvl w:val="0"/>
          <w:numId w:val="27"/>
        </w:numPr>
        <w:spacing w:line="360" w:lineRule="auto"/>
        <w:ind w:left="2074" w:hanging="720"/>
        <w:contextualSpacing w:val="0"/>
        <w:jc w:val="both"/>
        <w:rPr>
          <w:rFonts w:ascii="Garamond" w:hAnsi="Garamond" w:cstheme="majorHAnsi"/>
          <w:sz w:val="24"/>
          <w:szCs w:val="24"/>
        </w:rPr>
      </w:pPr>
      <w:r w:rsidRPr="005B5459">
        <w:rPr>
          <w:rFonts w:ascii="Garamond" w:hAnsi="Garamond" w:cstheme="majorHAnsi"/>
          <w:sz w:val="24"/>
          <w:szCs w:val="24"/>
        </w:rPr>
        <w:lastRenderedPageBreak/>
        <w:t>The performance: due to the use of CNN, analyzing the images is hugely accurate which aids to increase the performance of the system.</w:t>
      </w:r>
    </w:p>
    <w:p w14:paraId="4107A32F" w14:textId="77777777" w:rsidR="009524C7" w:rsidRPr="005B5459" w:rsidRDefault="009524C7" w:rsidP="005B5459">
      <w:pPr>
        <w:pStyle w:val="a3"/>
        <w:numPr>
          <w:ilvl w:val="0"/>
          <w:numId w:val="27"/>
        </w:numPr>
        <w:spacing w:line="360" w:lineRule="auto"/>
        <w:ind w:left="2074" w:hanging="720"/>
        <w:contextualSpacing w:val="0"/>
        <w:jc w:val="both"/>
        <w:rPr>
          <w:rFonts w:ascii="Garamond" w:hAnsi="Garamond" w:cstheme="majorHAnsi"/>
          <w:sz w:val="24"/>
          <w:szCs w:val="24"/>
        </w:rPr>
      </w:pPr>
      <w:r w:rsidRPr="005B5459">
        <w:rPr>
          <w:rFonts w:ascii="Garamond" w:hAnsi="Garamond" w:cstheme="majorHAnsi"/>
          <w:sz w:val="24"/>
          <w:szCs w:val="24"/>
        </w:rPr>
        <w:t>The efficiency: in terms of time and memory, this system is efficient due to the use of CNN</w:t>
      </w:r>
    </w:p>
    <w:p w14:paraId="5D0C073B" w14:textId="77777777" w:rsidR="009524C7" w:rsidRPr="005B5459" w:rsidRDefault="009524C7" w:rsidP="005B5459">
      <w:pPr>
        <w:pStyle w:val="a3"/>
        <w:numPr>
          <w:ilvl w:val="0"/>
          <w:numId w:val="27"/>
        </w:numPr>
        <w:spacing w:line="360" w:lineRule="auto"/>
        <w:ind w:left="2074" w:hanging="720"/>
        <w:contextualSpacing w:val="0"/>
        <w:jc w:val="both"/>
        <w:rPr>
          <w:rFonts w:ascii="Garamond" w:hAnsi="Garamond" w:cstheme="majorHAnsi"/>
          <w:sz w:val="24"/>
          <w:szCs w:val="24"/>
        </w:rPr>
      </w:pPr>
      <w:r w:rsidRPr="005B5459">
        <w:rPr>
          <w:rFonts w:ascii="Garamond" w:hAnsi="Garamond" w:cstheme="majorHAnsi"/>
          <w:sz w:val="24"/>
          <w:szCs w:val="24"/>
        </w:rPr>
        <w:t xml:space="preserve">Portability: </w:t>
      </w:r>
      <w:r w:rsidR="00ED2982" w:rsidRPr="005B5459">
        <w:rPr>
          <w:rFonts w:ascii="Garamond" w:hAnsi="Garamond" w:cstheme="majorHAnsi"/>
          <w:sz w:val="24"/>
          <w:szCs w:val="24"/>
        </w:rPr>
        <w:t>t</w:t>
      </w:r>
      <w:r w:rsidRPr="005B5459">
        <w:rPr>
          <w:rFonts w:ascii="Garamond" w:hAnsi="Garamond" w:cstheme="majorHAnsi"/>
          <w:sz w:val="24"/>
          <w:szCs w:val="24"/>
        </w:rPr>
        <w:t>he system is able to work in all types of traffic sign and embedded systems.</w:t>
      </w:r>
    </w:p>
    <w:p w14:paraId="317E5560" w14:textId="77777777" w:rsidR="009524C7" w:rsidRPr="005B5459" w:rsidRDefault="009524C7" w:rsidP="005B5459">
      <w:pPr>
        <w:pStyle w:val="a3"/>
        <w:numPr>
          <w:ilvl w:val="0"/>
          <w:numId w:val="27"/>
        </w:numPr>
        <w:spacing w:line="360" w:lineRule="auto"/>
        <w:ind w:left="2074" w:hanging="720"/>
        <w:contextualSpacing w:val="0"/>
        <w:jc w:val="both"/>
        <w:rPr>
          <w:rFonts w:ascii="Garamond" w:hAnsi="Garamond" w:cstheme="majorHAnsi"/>
          <w:sz w:val="24"/>
          <w:szCs w:val="24"/>
        </w:rPr>
      </w:pPr>
      <w:r w:rsidRPr="005B5459">
        <w:rPr>
          <w:rFonts w:ascii="Garamond" w:hAnsi="Garamond" w:cstheme="majorHAnsi"/>
          <w:sz w:val="24"/>
          <w:szCs w:val="24"/>
        </w:rPr>
        <w:t xml:space="preserve">Maintenance: </w:t>
      </w:r>
      <w:r w:rsidR="00ED2982" w:rsidRPr="005B5459">
        <w:rPr>
          <w:rFonts w:ascii="Garamond" w:hAnsi="Garamond" w:cstheme="majorHAnsi"/>
          <w:sz w:val="24"/>
          <w:szCs w:val="24"/>
        </w:rPr>
        <w:t>t</w:t>
      </w:r>
      <w:r w:rsidRPr="005B5459">
        <w:rPr>
          <w:rFonts w:ascii="Garamond" w:hAnsi="Garamond" w:cstheme="majorHAnsi"/>
          <w:sz w:val="24"/>
          <w:szCs w:val="24"/>
        </w:rPr>
        <w:t>he system is easy in maintenance and supportability.</w:t>
      </w:r>
    </w:p>
    <w:p w14:paraId="569E0FC7" w14:textId="77777777" w:rsidR="00F0650F" w:rsidRPr="005B5459" w:rsidRDefault="009524C7" w:rsidP="005B5459">
      <w:pPr>
        <w:pStyle w:val="a3"/>
        <w:numPr>
          <w:ilvl w:val="0"/>
          <w:numId w:val="27"/>
        </w:numPr>
        <w:spacing w:line="360" w:lineRule="auto"/>
        <w:ind w:left="2074" w:hanging="720"/>
        <w:contextualSpacing w:val="0"/>
        <w:jc w:val="both"/>
        <w:rPr>
          <w:rFonts w:ascii="Garamond" w:hAnsi="Garamond" w:cs="Times New Roman"/>
          <w:sz w:val="24"/>
          <w:szCs w:val="24"/>
        </w:rPr>
      </w:pPr>
      <w:r w:rsidRPr="005B5459">
        <w:rPr>
          <w:rFonts w:ascii="Garamond" w:hAnsi="Garamond" w:cstheme="majorHAnsi"/>
          <w:sz w:val="24"/>
          <w:szCs w:val="24"/>
        </w:rPr>
        <w:t>Reliability: The system is reliable by 99% because no need for maintaining it in some specific day.</w:t>
      </w:r>
    </w:p>
    <w:p w14:paraId="08D01F36" w14:textId="41029E0B" w:rsidR="00F0650F" w:rsidRPr="005B5459" w:rsidRDefault="00F0650F" w:rsidP="005B5459">
      <w:pPr>
        <w:pStyle w:val="a3"/>
        <w:numPr>
          <w:ilvl w:val="0"/>
          <w:numId w:val="27"/>
        </w:numPr>
        <w:spacing w:line="360" w:lineRule="auto"/>
        <w:ind w:left="2074" w:hanging="720"/>
        <w:contextualSpacing w:val="0"/>
        <w:jc w:val="both"/>
        <w:rPr>
          <w:rFonts w:ascii="Garamond" w:hAnsi="Garamond" w:cs="Times New Roman"/>
          <w:sz w:val="24"/>
          <w:szCs w:val="24"/>
        </w:rPr>
      </w:pPr>
      <w:r w:rsidRPr="005B5459">
        <w:rPr>
          <w:rFonts w:ascii="Garamond" w:hAnsi="Garamond"/>
          <w:sz w:val="24"/>
          <w:szCs w:val="24"/>
        </w:rPr>
        <w:t xml:space="preserve">Accuracy: the system </w:t>
      </w:r>
      <w:r w:rsidR="001F1731" w:rsidRPr="005B5459">
        <w:rPr>
          <w:rFonts w:ascii="Garamond" w:hAnsi="Garamond"/>
          <w:sz w:val="24"/>
          <w:szCs w:val="24"/>
        </w:rPr>
        <w:t>has</w:t>
      </w:r>
      <w:r w:rsidRPr="005B5459">
        <w:rPr>
          <w:rFonts w:ascii="Garamond" w:hAnsi="Garamond"/>
          <w:sz w:val="24"/>
          <w:szCs w:val="24"/>
        </w:rPr>
        <w:t xml:space="preserve"> to detect the traffic sign in correct and accurate manner. </w:t>
      </w:r>
    </w:p>
    <w:p w14:paraId="334A0CE5" w14:textId="73244738" w:rsidR="005B5459" w:rsidRPr="005B5459" w:rsidRDefault="00F0650F" w:rsidP="005B5459">
      <w:pPr>
        <w:pStyle w:val="a3"/>
        <w:numPr>
          <w:ilvl w:val="0"/>
          <w:numId w:val="27"/>
        </w:numPr>
        <w:spacing w:line="360" w:lineRule="auto"/>
        <w:ind w:left="2074" w:hanging="720"/>
        <w:contextualSpacing w:val="0"/>
        <w:jc w:val="both"/>
        <w:rPr>
          <w:rFonts w:ascii="Garamond" w:hAnsi="Garamond" w:cs="Times New Roman"/>
          <w:sz w:val="24"/>
          <w:szCs w:val="24"/>
        </w:rPr>
      </w:pPr>
      <w:r w:rsidRPr="005B5459">
        <w:rPr>
          <w:rFonts w:ascii="Garamond" w:hAnsi="Garamond"/>
          <w:sz w:val="24"/>
          <w:szCs w:val="24"/>
        </w:rPr>
        <w:t xml:space="preserve">Simple of Use: a user </w:t>
      </w:r>
      <w:r w:rsidR="001F1731" w:rsidRPr="005B5459">
        <w:rPr>
          <w:rFonts w:ascii="Garamond" w:hAnsi="Garamond"/>
          <w:sz w:val="24"/>
          <w:szCs w:val="24"/>
        </w:rPr>
        <w:t>has</w:t>
      </w:r>
      <w:r w:rsidRPr="005B5459">
        <w:rPr>
          <w:rFonts w:ascii="Garamond" w:hAnsi="Garamond"/>
          <w:sz w:val="24"/>
          <w:szCs w:val="24"/>
        </w:rPr>
        <w:t xml:space="preserve"> ability </w:t>
      </w:r>
      <w:r w:rsidR="001F1731" w:rsidRPr="005B5459">
        <w:rPr>
          <w:rFonts w:ascii="Garamond" w:hAnsi="Garamond"/>
          <w:sz w:val="24"/>
          <w:szCs w:val="24"/>
        </w:rPr>
        <w:t>to interact</w:t>
      </w:r>
      <w:r w:rsidRPr="005B5459">
        <w:rPr>
          <w:rFonts w:ascii="Garamond" w:hAnsi="Garamond"/>
          <w:sz w:val="24"/>
          <w:szCs w:val="24"/>
        </w:rPr>
        <w:t xml:space="preserve"> using the system in </w:t>
      </w:r>
      <w:r w:rsidR="005B5459" w:rsidRPr="005B5459">
        <w:rPr>
          <w:rFonts w:ascii="Garamond" w:hAnsi="Garamond"/>
          <w:sz w:val="24"/>
          <w:szCs w:val="24"/>
        </w:rPr>
        <w:t xml:space="preserve">a </w:t>
      </w:r>
      <w:r w:rsidRPr="005B5459">
        <w:rPr>
          <w:rFonts w:ascii="Garamond" w:hAnsi="Garamond"/>
          <w:sz w:val="24"/>
          <w:szCs w:val="24"/>
        </w:rPr>
        <w:t>simple way.</w:t>
      </w:r>
    </w:p>
    <w:p w14:paraId="3ADD8276" w14:textId="47D3DD89" w:rsidR="006C747C" w:rsidRPr="006C747C" w:rsidRDefault="009A5B45" w:rsidP="006C747C">
      <w:pPr>
        <w:pStyle w:val="a3"/>
        <w:numPr>
          <w:ilvl w:val="0"/>
          <w:numId w:val="27"/>
        </w:numPr>
        <w:spacing w:line="360" w:lineRule="auto"/>
        <w:ind w:left="2074" w:hanging="720"/>
        <w:contextualSpacing w:val="0"/>
        <w:jc w:val="both"/>
        <w:rPr>
          <w:rFonts w:ascii="Garamond" w:hAnsi="Garamond" w:cs="Times New Roman"/>
          <w:sz w:val="24"/>
          <w:szCs w:val="24"/>
        </w:rPr>
      </w:pPr>
      <w:r w:rsidRPr="005B5459">
        <w:rPr>
          <w:rFonts w:ascii="Garamond" w:hAnsi="Garamond"/>
          <w:sz w:val="24"/>
          <w:szCs w:val="24"/>
        </w:rPr>
        <w:t xml:space="preserve">Modularity: This system </w:t>
      </w:r>
      <w:r w:rsidR="001F1731" w:rsidRPr="005B5459">
        <w:rPr>
          <w:rFonts w:ascii="Garamond" w:hAnsi="Garamond"/>
          <w:sz w:val="24"/>
          <w:szCs w:val="24"/>
        </w:rPr>
        <w:t>has</w:t>
      </w:r>
      <w:r w:rsidRPr="005B5459">
        <w:rPr>
          <w:rFonts w:ascii="Garamond" w:hAnsi="Garamond"/>
          <w:sz w:val="24"/>
          <w:szCs w:val="24"/>
        </w:rPr>
        <w:t xml:space="preserve"> to be modular. Every module may be removed or inserted.</w:t>
      </w:r>
    </w:p>
    <w:p w14:paraId="5EE2B777" w14:textId="3BD33A1A" w:rsidR="009A5B45" w:rsidRPr="006C747C" w:rsidRDefault="009A5B45" w:rsidP="006C747C">
      <w:pPr>
        <w:pStyle w:val="a3"/>
        <w:numPr>
          <w:ilvl w:val="0"/>
          <w:numId w:val="27"/>
        </w:numPr>
        <w:spacing w:line="360" w:lineRule="auto"/>
        <w:ind w:left="2074" w:hanging="720"/>
        <w:contextualSpacing w:val="0"/>
        <w:jc w:val="both"/>
        <w:rPr>
          <w:rFonts w:ascii="Garamond" w:hAnsi="Garamond" w:cs="Times New Roman"/>
          <w:sz w:val="28"/>
          <w:szCs w:val="28"/>
        </w:rPr>
      </w:pPr>
      <w:r w:rsidRPr="006C747C">
        <w:rPr>
          <w:rFonts w:ascii="Garamond" w:hAnsi="Garamond"/>
          <w:sz w:val="24"/>
          <w:szCs w:val="28"/>
        </w:rPr>
        <w:t>Robustness: the performance of the software is optimized. In</w:t>
      </w:r>
      <w:r w:rsidR="005B5459" w:rsidRPr="006C747C">
        <w:rPr>
          <w:rFonts w:ascii="Garamond" w:hAnsi="Garamond"/>
          <w:sz w:val="24"/>
          <w:szCs w:val="28"/>
        </w:rPr>
        <w:t xml:space="preserve"> a</w:t>
      </w:r>
      <w:r w:rsidRPr="006C747C">
        <w:rPr>
          <w:rFonts w:ascii="Garamond" w:hAnsi="Garamond"/>
          <w:sz w:val="24"/>
          <w:szCs w:val="28"/>
        </w:rPr>
        <w:t xml:space="preserve"> short time with almost correctness and relevancy, the results will be </w:t>
      </w:r>
      <w:r w:rsidR="001F1731" w:rsidRPr="006C747C">
        <w:rPr>
          <w:rFonts w:ascii="Garamond" w:hAnsi="Garamond"/>
          <w:sz w:val="24"/>
          <w:szCs w:val="28"/>
        </w:rPr>
        <w:t>expected</w:t>
      </w:r>
      <w:r w:rsidRPr="006C747C">
        <w:rPr>
          <w:rFonts w:ascii="Garamond" w:hAnsi="Garamond"/>
          <w:sz w:val="24"/>
          <w:szCs w:val="28"/>
        </w:rPr>
        <w:t xml:space="preserve"> by the user.</w:t>
      </w:r>
    </w:p>
    <w:p w14:paraId="3AA53ED3" w14:textId="77777777" w:rsidR="006C747C" w:rsidRPr="006C747C" w:rsidRDefault="00A8399E" w:rsidP="006C747C">
      <w:pPr>
        <w:pStyle w:val="a3"/>
        <w:numPr>
          <w:ilvl w:val="1"/>
          <w:numId w:val="31"/>
        </w:numPr>
        <w:spacing w:afterLines="200" w:after="480" w:line="360" w:lineRule="auto"/>
        <w:ind w:left="1166" w:hanging="720"/>
        <w:rPr>
          <w:rFonts w:ascii="Garamond" w:hAnsi="Garamond"/>
          <w:sz w:val="24"/>
          <w:szCs w:val="32"/>
        </w:rPr>
      </w:pPr>
      <w:r w:rsidRPr="006C747C">
        <w:rPr>
          <w:rFonts w:ascii="Garamond" w:hAnsi="Garamond"/>
          <w:sz w:val="24"/>
          <w:szCs w:val="32"/>
        </w:rPr>
        <w:t>Organizational Requirements:</w:t>
      </w:r>
    </w:p>
    <w:p w14:paraId="70680263" w14:textId="77777777" w:rsidR="006C747C" w:rsidRPr="006C747C" w:rsidRDefault="00EF2068" w:rsidP="006C747C">
      <w:pPr>
        <w:pStyle w:val="a3"/>
        <w:numPr>
          <w:ilvl w:val="0"/>
          <w:numId w:val="27"/>
        </w:numPr>
        <w:spacing w:line="360" w:lineRule="auto"/>
        <w:ind w:left="2074" w:hanging="720"/>
        <w:contextualSpacing w:val="0"/>
        <w:rPr>
          <w:rFonts w:ascii="Garamond" w:hAnsi="Garamond"/>
          <w:sz w:val="24"/>
          <w:szCs w:val="32"/>
        </w:rPr>
      </w:pPr>
      <w:r w:rsidRPr="006C747C">
        <w:rPr>
          <w:rFonts w:ascii="Garamond" w:hAnsi="Garamond"/>
          <w:sz w:val="24"/>
          <w:szCs w:val="32"/>
        </w:rPr>
        <w:t>Process Standards: IEEE models are used to construct the application, which is the standard used by the majority of standard programming designers worldwide.</w:t>
      </w:r>
    </w:p>
    <w:p w14:paraId="613072B8" w14:textId="77777777" w:rsidR="00EF2068" w:rsidRPr="006C747C" w:rsidRDefault="00EF2068" w:rsidP="006C747C">
      <w:pPr>
        <w:pStyle w:val="a3"/>
        <w:numPr>
          <w:ilvl w:val="0"/>
          <w:numId w:val="27"/>
        </w:numPr>
        <w:spacing w:line="360" w:lineRule="auto"/>
        <w:ind w:left="2074" w:hanging="720"/>
        <w:contextualSpacing w:val="0"/>
        <w:rPr>
          <w:rFonts w:ascii="Garamond" w:hAnsi="Garamond"/>
          <w:sz w:val="24"/>
          <w:szCs w:val="32"/>
        </w:rPr>
      </w:pPr>
      <w:r w:rsidRPr="006C747C">
        <w:rPr>
          <w:rFonts w:ascii="Garamond" w:hAnsi="Garamond"/>
          <w:sz w:val="24"/>
          <w:szCs w:val="32"/>
        </w:rPr>
        <w:t>Methods of Design: The project's design is based on a modular approach.</w:t>
      </w:r>
    </w:p>
    <w:p w14:paraId="1AADE61F" w14:textId="77777777" w:rsidR="00EF2068" w:rsidRPr="006C747C" w:rsidRDefault="00EF2068" w:rsidP="006C747C">
      <w:pPr>
        <w:pStyle w:val="a3"/>
        <w:numPr>
          <w:ilvl w:val="1"/>
          <w:numId w:val="31"/>
        </w:numPr>
        <w:spacing w:afterLines="200" w:after="480" w:line="360" w:lineRule="auto"/>
        <w:ind w:left="1166" w:hanging="720"/>
        <w:jc w:val="both"/>
        <w:rPr>
          <w:rFonts w:ascii="Garamond" w:hAnsi="Garamond"/>
          <w:sz w:val="24"/>
          <w:szCs w:val="28"/>
        </w:rPr>
      </w:pPr>
      <w:r w:rsidRPr="006C747C">
        <w:rPr>
          <w:rFonts w:ascii="Garamond" w:hAnsi="Garamond"/>
          <w:sz w:val="24"/>
          <w:szCs w:val="28"/>
        </w:rPr>
        <w:t>Fundamental Operational Needs</w:t>
      </w:r>
      <w:r w:rsidR="006C747C">
        <w:rPr>
          <w:rFonts w:ascii="Garamond" w:hAnsi="Garamond"/>
          <w:sz w:val="24"/>
          <w:szCs w:val="28"/>
        </w:rPr>
        <w:t>:</w:t>
      </w:r>
    </w:p>
    <w:p w14:paraId="1C61EE9C" w14:textId="77777777" w:rsidR="00EF2068" w:rsidRPr="006C747C" w:rsidRDefault="00EF2068" w:rsidP="001F1731">
      <w:pPr>
        <w:pStyle w:val="a3"/>
        <w:numPr>
          <w:ilvl w:val="0"/>
          <w:numId w:val="27"/>
        </w:numPr>
        <w:spacing w:line="360" w:lineRule="auto"/>
        <w:ind w:left="1714"/>
        <w:contextualSpacing w:val="0"/>
        <w:jc w:val="both"/>
        <w:rPr>
          <w:rFonts w:ascii="Garamond" w:hAnsi="Garamond"/>
          <w:sz w:val="24"/>
          <w:szCs w:val="24"/>
        </w:rPr>
      </w:pPr>
      <w:r w:rsidRPr="006C747C">
        <w:rPr>
          <w:rFonts w:ascii="Garamond" w:hAnsi="Garamond"/>
          <w:sz w:val="24"/>
          <w:szCs w:val="24"/>
        </w:rPr>
        <w:t>Mission profile or situation: The project's goal is to identify traffic signs.</w:t>
      </w:r>
    </w:p>
    <w:p w14:paraId="355D71FB" w14:textId="2E3FBB9F" w:rsidR="00BD0DC5" w:rsidRPr="00BD0DC5" w:rsidRDefault="00EF2068" w:rsidP="00BD0DC5">
      <w:pPr>
        <w:pStyle w:val="a3"/>
        <w:numPr>
          <w:ilvl w:val="0"/>
          <w:numId w:val="27"/>
        </w:numPr>
        <w:spacing w:line="360" w:lineRule="auto"/>
        <w:ind w:left="1714"/>
        <w:contextualSpacing w:val="0"/>
        <w:jc w:val="both"/>
        <w:rPr>
          <w:rFonts w:ascii="Garamond" w:hAnsi="Garamond"/>
          <w:sz w:val="24"/>
          <w:szCs w:val="24"/>
        </w:rPr>
      </w:pPr>
      <w:r w:rsidRPr="006C747C">
        <w:rPr>
          <w:rFonts w:ascii="Garamond" w:hAnsi="Garamond"/>
          <w:sz w:val="24"/>
          <w:szCs w:val="24"/>
        </w:rPr>
        <w:t>Situations of use: Any image of a traffic sign may be used.</w:t>
      </w:r>
    </w:p>
    <w:p w14:paraId="78F0AEC9" w14:textId="6CD0D78F" w:rsidR="00A8399E" w:rsidRPr="00BD0DC5" w:rsidRDefault="00A8399E" w:rsidP="001F1731">
      <w:pPr>
        <w:pStyle w:val="a3"/>
        <w:numPr>
          <w:ilvl w:val="1"/>
          <w:numId w:val="31"/>
        </w:numPr>
        <w:spacing w:afterLines="200" w:after="480" w:line="360" w:lineRule="auto"/>
        <w:ind w:left="1166" w:hanging="720"/>
        <w:contextualSpacing w:val="0"/>
        <w:jc w:val="both"/>
        <w:rPr>
          <w:rFonts w:ascii="Garamond" w:hAnsi="Garamond" w:cstheme="majorHAnsi"/>
          <w:sz w:val="28"/>
          <w:szCs w:val="32"/>
        </w:rPr>
      </w:pPr>
      <w:r w:rsidRPr="00BD0DC5">
        <w:rPr>
          <w:rFonts w:ascii="Garamond" w:hAnsi="Garamond"/>
          <w:sz w:val="24"/>
          <w:szCs w:val="24"/>
        </w:rPr>
        <w:t>Operational life cycle</w:t>
      </w:r>
      <w:r w:rsidR="006C747C" w:rsidRPr="00BD0DC5">
        <w:rPr>
          <w:rFonts w:ascii="Garamond" w:hAnsi="Garamond"/>
          <w:sz w:val="24"/>
          <w:szCs w:val="24"/>
        </w:rPr>
        <w:t>:</w:t>
      </w:r>
    </w:p>
    <w:p w14:paraId="4C13D5A0" w14:textId="31B46730" w:rsidR="001F1731" w:rsidRPr="00BD0DC5" w:rsidRDefault="001F1731" w:rsidP="00BD0DC5">
      <w:pPr>
        <w:pStyle w:val="a3"/>
        <w:numPr>
          <w:ilvl w:val="0"/>
          <w:numId w:val="27"/>
        </w:numPr>
        <w:tabs>
          <w:tab w:val="left" w:pos="1800"/>
        </w:tabs>
        <w:spacing w:afterLines="200" w:after="480" w:line="360" w:lineRule="auto"/>
        <w:ind w:left="1800"/>
        <w:jc w:val="both"/>
        <w:rPr>
          <w:rFonts w:ascii="Garamond" w:hAnsi="Garamond" w:cstheme="majorHAnsi"/>
          <w:sz w:val="24"/>
          <w:szCs w:val="24"/>
        </w:rPr>
      </w:pPr>
      <w:r w:rsidRPr="00BD0DC5">
        <w:rPr>
          <w:rFonts w:ascii="Garamond" w:hAnsi="Garamond" w:cstheme="majorHAnsi"/>
          <w:sz w:val="24"/>
          <w:szCs w:val="24"/>
        </w:rPr>
        <w:lastRenderedPageBreak/>
        <w:t>System Operation: Ensure that the system carries out the intended tasks as delineated in the design and development phases.</w:t>
      </w:r>
    </w:p>
    <w:p w14:paraId="3AC88FD1" w14:textId="77777777" w:rsidR="001F1731" w:rsidRPr="00BD0DC5" w:rsidRDefault="001F1731" w:rsidP="001F1731">
      <w:pPr>
        <w:pStyle w:val="a3"/>
        <w:spacing w:afterLines="200" w:after="480" w:line="360" w:lineRule="auto"/>
        <w:ind w:left="1886"/>
        <w:jc w:val="both"/>
        <w:rPr>
          <w:rFonts w:ascii="Garamond" w:hAnsi="Garamond" w:cstheme="majorHAnsi"/>
          <w:sz w:val="24"/>
          <w:szCs w:val="24"/>
        </w:rPr>
      </w:pPr>
    </w:p>
    <w:p w14:paraId="673243E9" w14:textId="6EC1868D" w:rsidR="00BD0DC5" w:rsidRPr="00BD0DC5" w:rsidRDefault="001F1731" w:rsidP="00BD0DC5">
      <w:pPr>
        <w:pStyle w:val="a3"/>
        <w:numPr>
          <w:ilvl w:val="0"/>
          <w:numId w:val="27"/>
        </w:numPr>
        <w:spacing w:afterLines="200" w:after="480" w:line="360" w:lineRule="auto"/>
        <w:ind w:left="1800"/>
        <w:contextualSpacing w:val="0"/>
        <w:jc w:val="both"/>
        <w:rPr>
          <w:rFonts w:ascii="Garamond" w:hAnsi="Garamond" w:cstheme="majorHAnsi"/>
          <w:sz w:val="24"/>
          <w:szCs w:val="24"/>
        </w:rPr>
      </w:pPr>
      <w:r w:rsidRPr="00BD0DC5">
        <w:rPr>
          <w:rFonts w:ascii="Garamond" w:hAnsi="Garamond" w:cstheme="majorHAnsi"/>
          <w:sz w:val="24"/>
          <w:szCs w:val="24"/>
        </w:rPr>
        <w:t>Maintenance and Support: Resolve and correct any problems or defects that occur while the system is in use. Continue to assist users.</w:t>
      </w:r>
    </w:p>
    <w:p w14:paraId="680797B4" w14:textId="77777777" w:rsidR="00BD0DC5" w:rsidRPr="00BD0DC5" w:rsidRDefault="001F1731" w:rsidP="00BD0DC5">
      <w:pPr>
        <w:pStyle w:val="a3"/>
        <w:numPr>
          <w:ilvl w:val="0"/>
          <w:numId w:val="27"/>
        </w:numPr>
        <w:spacing w:afterLines="200" w:after="480" w:line="360" w:lineRule="auto"/>
        <w:ind w:left="1800"/>
        <w:contextualSpacing w:val="0"/>
        <w:jc w:val="both"/>
        <w:rPr>
          <w:rFonts w:ascii="Garamond" w:hAnsi="Garamond" w:cstheme="majorHAnsi"/>
          <w:sz w:val="24"/>
          <w:szCs w:val="24"/>
        </w:rPr>
      </w:pPr>
      <w:r w:rsidRPr="00BD0DC5">
        <w:rPr>
          <w:rFonts w:ascii="Garamond" w:hAnsi="Garamond" w:cstheme="majorHAnsi"/>
          <w:sz w:val="24"/>
          <w:szCs w:val="24"/>
        </w:rPr>
        <w:t>Security and Compliance: Goal: Guarantee the system's continued security, adherence to legal requirements, and defense against dangers.</w:t>
      </w:r>
    </w:p>
    <w:p w14:paraId="0653BBF2" w14:textId="77777777" w:rsidR="00BD0DC5" w:rsidRPr="00BD0DC5" w:rsidRDefault="00BD0DC5" w:rsidP="00BD0DC5">
      <w:pPr>
        <w:pStyle w:val="a3"/>
        <w:rPr>
          <w:rFonts w:ascii="Garamond" w:hAnsi="Garamond" w:cstheme="majorHAnsi"/>
          <w:sz w:val="24"/>
          <w:szCs w:val="24"/>
        </w:rPr>
      </w:pPr>
    </w:p>
    <w:p w14:paraId="298C74FB" w14:textId="79C4E5C2" w:rsidR="00BD0DC5" w:rsidRPr="00BD0DC5" w:rsidRDefault="001F1731" w:rsidP="00BD0DC5">
      <w:pPr>
        <w:pStyle w:val="a3"/>
        <w:numPr>
          <w:ilvl w:val="0"/>
          <w:numId w:val="27"/>
        </w:numPr>
        <w:spacing w:afterLines="200" w:after="480" w:line="360" w:lineRule="auto"/>
        <w:ind w:left="1800"/>
        <w:contextualSpacing w:val="0"/>
        <w:jc w:val="both"/>
        <w:rPr>
          <w:rFonts w:ascii="Garamond" w:hAnsi="Garamond" w:cstheme="majorHAnsi"/>
          <w:sz w:val="24"/>
          <w:szCs w:val="24"/>
        </w:rPr>
      </w:pPr>
      <w:r w:rsidRPr="00BD0DC5">
        <w:rPr>
          <w:rFonts w:ascii="Garamond" w:hAnsi="Garamond" w:cstheme="majorHAnsi"/>
          <w:sz w:val="24"/>
          <w:szCs w:val="24"/>
        </w:rPr>
        <w:t>User Training and Documentation: To help users make the most of the system, give them regular training and keep the documentation current.</w:t>
      </w:r>
    </w:p>
    <w:p w14:paraId="21FE0515" w14:textId="38AAF3D7" w:rsidR="00BD0DC5" w:rsidRPr="00045665" w:rsidRDefault="001F1731" w:rsidP="00045665">
      <w:pPr>
        <w:pStyle w:val="a3"/>
        <w:numPr>
          <w:ilvl w:val="0"/>
          <w:numId w:val="27"/>
        </w:numPr>
        <w:spacing w:afterLines="200" w:after="480" w:line="360" w:lineRule="auto"/>
        <w:ind w:left="1800"/>
        <w:contextualSpacing w:val="0"/>
        <w:jc w:val="both"/>
        <w:rPr>
          <w:rFonts w:ascii="Garamond" w:hAnsi="Garamond" w:cstheme="majorHAnsi"/>
          <w:sz w:val="28"/>
          <w:szCs w:val="28"/>
        </w:rPr>
      </w:pPr>
      <w:r w:rsidRPr="00BD0DC5">
        <w:rPr>
          <w:rFonts w:ascii="Garamond" w:hAnsi="Garamond" w:cstheme="majorHAnsi"/>
          <w:sz w:val="24"/>
          <w:szCs w:val="32"/>
        </w:rPr>
        <w:t>Backup and Recovery Planning: Put strong backup and recovery processes in place to guarantee data availability and integrity</w:t>
      </w:r>
      <w:r w:rsidRPr="00BD0DC5">
        <w:rPr>
          <w:rFonts w:ascii="Garamond" w:hAnsi="Garamond"/>
          <w:sz w:val="24"/>
          <w:szCs w:val="32"/>
        </w:rPr>
        <w:t>.</w:t>
      </w:r>
    </w:p>
    <w:p w14:paraId="0CDBAF07" w14:textId="77777777" w:rsidR="006C747C" w:rsidRDefault="00A8399E" w:rsidP="008B3A2E">
      <w:pPr>
        <w:pStyle w:val="3"/>
        <w:numPr>
          <w:ilvl w:val="2"/>
          <w:numId w:val="22"/>
        </w:numPr>
      </w:pPr>
      <w:bookmarkStart w:id="269" w:name="_Toc154748333"/>
      <w:r>
        <w:lastRenderedPageBreak/>
        <w:t>Resource Requirem</w:t>
      </w:r>
      <w:r w:rsidR="008B3A2E">
        <w:t>ents:</w:t>
      </w:r>
      <w:bookmarkEnd w:id="269"/>
    </w:p>
    <w:p w14:paraId="20E99ECE" w14:textId="1117E69B" w:rsidR="001F1731" w:rsidRPr="001F1731" w:rsidRDefault="0026459F" w:rsidP="001F1731">
      <w:pPr>
        <w:rPr>
          <w:rFonts w:ascii="Times New Roman" w:hAnsi="Times New Roman"/>
          <w:spacing w:val="0"/>
          <w:szCs w:val="24"/>
        </w:rPr>
      </w:pPr>
      <w:r>
        <w:rPr>
          <w:rFonts w:ascii="Times New Roman" w:hAnsi="Times New Roman"/>
          <w:noProof/>
          <w:szCs w:val="24"/>
        </w:rPr>
        <mc:AlternateContent>
          <mc:Choice Requires="wps">
            <w:drawing>
              <wp:anchor distT="0" distB="0" distL="114300" distR="114300" simplePos="0" relativeHeight="251658262" behindDoc="0" locked="0" layoutInCell="1" allowOverlap="1" wp14:anchorId="12523CFF" wp14:editId="768D4479">
                <wp:simplePos x="0" y="0"/>
                <wp:positionH relativeFrom="margin">
                  <wp:posOffset>4591685</wp:posOffset>
                </wp:positionH>
                <wp:positionV relativeFrom="paragraph">
                  <wp:posOffset>4026535</wp:posOffset>
                </wp:positionV>
                <wp:extent cx="410845" cy="391795"/>
                <wp:effectExtent l="0" t="0" r="0" b="0"/>
                <wp:wrapNone/>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10845" cy="391795"/>
                        </a:xfrm>
                        <a:prstGeom prst="rect">
                          <a:avLst/>
                        </a:prstGeom>
                        <a:noFill/>
                        <a:ln w="6350">
                          <a:noFill/>
                        </a:ln>
                      </wps:spPr>
                      <wps:txbx>
                        <w:txbxContent>
                          <w:p w14:paraId="4F52F35D" w14:textId="77777777" w:rsidR="00137070" w:rsidRDefault="0013707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523CFF" id="Text Box 1" o:spid="_x0000_s1061" type="#_x0000_t202" style="position:absolute;left:0;text-align:left;margin-left:361.55pt;margin-top:317.05pt;width:32.35pt;height:30.85pt;z-index:25165826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" filled="f" stroked="f" strokeweight=".5pt">
                <v:textbox>
                  <w:txbxContent>
                    <w:p w14:paraId="4F52F35D" w14:textId="77777777" w:rsidR="00137070" w:rsidRDefault="00137070"/>
                  </w:txbxContent>
                </v:textbox>
                <w10:wrap anchorx="margin"/>
              </v:shape>
            </w:pict>
          </mc:Fallback>
        </mc:AlternateContent>
      </w:r>
      <w:r w:rsidR="001F1731" w:rsidRPr="001F1731">
        <w:t xml:space="preserve"> </w:t>
      </w:r>
      <w:r w:rsidR="001F1731" w:rsidRPr="001F1731">
        <w:rPr>
          <w:rFonts w:ascii="Times New Roman" w:hAnsi="Times New Roman"/>
          <w:noProof/>
          <w:spacing w:val="0"/>
          <w:szCs w:val="24"/>
        </w:rPr>
        <w:drawing>
          <wp:inline distT="0" distB="0" distL="0" distR="0" wp14:anchorId="713F3538" wp14:editId="7A2BCD4D">
            <wp:extent cx="5000625" cy="575310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000625" cy="5753100"/>
                    </a:xfrm>
                    <a:prstGeom prst="rect">
                      <a:avLst/>
                    </a:prstGeom>
                    <a:noFill/>
                    <a:ln>
                      <a:noFill/>
                    </a:ln>
                  </pic:spPr>
                </pic:pic>
              </a:graphicData>
            </a:graphic>
          </wp:inline>
        </w:drawing>
      </w:r>
    </w:p>
    <w:p w14:paraId="62D65ACF" w14:textId="06971A50" w:rsidR="008B3A2E" w:rsidRPr="008B3A2E" w:rsidRDefault="009A42D1" w:rsidP="008B3A2E">
      <w:pPr>
        <w:spacing w:before="0" w:line="240" w:lineRule="auto"/>
        <w:ind w:left="142"/>
        <w:rPr>
          <w:rFonts w:ascii="Times New Roman" w:hAnsi="Times New Roman"/>
          <w:spacing w:val="0"/>
          <w:szCs w:val="24"/>
        </w:rPr>
      </w:pPr>
      <w:r>
        <w:rPr>
          <w:noProof/>
        </w:rPr>
        <mc:AlternateContent>
          <mc:Choice Requires="wps">
            <w:drawing>
              <wp:anchor distT="0" distB="0" distL="114300" distR="114300" simplePos="0" relativeHeight="251658270" behindDoc="0" locked="0" layoutInCell="1" allowOverlap="1" wp14:anchorId="0BD97784" wp14:editId="19638A30">
                <wp:simplePos x="0" y="0"/>
                <wp:positionH relativeFrom="column">
                  <wp:posOffset>2125980</wp:posOffset>
                </wp:positionH>
                <wp:positionV relativeFrom="paragraph">
                  <wp:posOffset>15875</wp:posOffset>
                </wp:positionV>
                <wp:extent cx="914400" cy="914400"/>
                <wp:effectExtent l="0" t="0" r="0" b="0"/>
                <wp:wrapNone/>
                <wp:docPr id="1773206659" name="Text Box 1773206659"/>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wps:spPr>
                      <wps:txbx>
                        <w:txbxContent>
                          <w:p w14:paraId="5441FF30" w14:textId="4C720451" w:rsidR="00724FC1" w:rsidRDefault="00724FC1">
                            <w:r>
                              <w:t xml:space="preserve">Figure 5.1: </w:t>
                            </w:r>
                            <w:r w:rsidR="009A42D1">
                              <w:t>Resource</w:t>
                            </w:r>
                            <w:r>
                              <w:t xml:space="preserve"> </w:t>
                            </w:r>
                            <w:r w:rsidR="009A42D1">
                              <w:t>requirements.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BD97784" id="Text Box 1773206659" o:spid="_x0000_s1062" type="#_x0000_t202" style="position:absolute;left:0;text-align:left;margin-left:167.4pt;margin-top:1.25pt;width:1in;height:1in;z-index:25165827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" filled="f" stroked="f" strokeweight=".5pt">
                <v:textbox>
                  <w:txbxContent>
                    <w:p w14:paraId="5441FF30" w14:textId="4C720451" w:rsidR="00724FC1" w:rsidRDefault="00724FC1">
                      <w:r>
                        <w:t xml:space="preserve">Figure 5.1: </w:t>
                      </w:r>
                      <w:r w:rsidR="009A42D1">
                        <w:t>Resource</w:t>
                      </w:r>
                      <w:r>
                        <w:t xml:space="preserve"> </w:t>
                      </w:r>
                      <w:r w:rsidR="009A42D1">
                        <w:t>requirements.</w:t>
                      </w:r>
                    </w:p>
                  </w:txbxContent>
                </v:textbox>
              </v:shape>
            </w:pict>
          </mc:Fallback>
        </mc:AlternateContent>
      </w:r>
    </w:p>
    <w:p w14:paraId="31526169" w14:textId="79993BC6" w:rsidR="00712EAA" w:rsidRDefault="00712EAA">
      <w:pPr>
        <w:rPr>
          <w:rFonts w:asciiTheme="majorHAnsi" w:eastAsiaTheme="majorEastAsia" w:hAnsiTheme="majorHAnsi" w:cstheme="majorBidi"/>
          <w:color w:val="000000" w:themeColor="text1"/>
          <w:sz w:val="32"/>
          <w:szCs w:val="32"/>
        </w:rPr>
      </w:pPr>
      <w:r>
        <w:br w:type="page"/>
      </w:r>
    </w:p>
    <w:p w14:paraId="406FD708" w14:textId="011C72FB" w:rsidR="00712EAA" w:rsidRDefault="00712EAA" w:rsidP="00712EAA">
      <w:pPr>
        <w:pStyle w:val="1"/>
        <w:jc w:val="center"/>
      </w:pPr>
      <w:bookmarkStart w:id="270" w:name="_Toc154748334"/>
      <w:r>
        <w:lastRenderedPageBreak/>
        <w:t>CHAPTER 6</w:t>
      </w:r>
      <w:bookmarkEnd w:id="270"/>
    </w:p>
    <w:p w14:paraId="7EAEA26C" w14:textId="36EA8981" w:rsidR="00712EAA" w:rsidRPr="00712EAA" w:rsidRDefault="00712EAA" w:rsidP="00712EAA">
      <w:pPr>
        <w:pStyle w:val="a3"/>
        <w:keepNext/>
        <w:keepLines/>
        <w:numPr>
          <w:ilvl w:val="0"/>
          <w:numId w:val="22"/>
        </w:numPr>
        <w:spacing w:after="0" w:line="360" w:lineRule="auto"/>
        <w:contextualSpacing w:val="0"/>
        <w:jc w:val="both"/>
        <w:outlineLvl w:val="1"/>
        <w:rPr>
          <w:rFonts w:asciiTheme="majorHAnsi" w:eastAsiaTheme="majorEastAsia" w:hAnsiTheme="majorHAnsi" w:cstheme="majorBidi"/>
          <w:vanish/>
          <w:color w:val="2E74B5" w:themeColor="accent1" w:themeShade="BF"/>
          <w:spacing w:val="-2"/>
          <w:sz w:val="26"/>
          <w:szCs w:val="26"/>
        </w:rPr>
      </w:pPr>
      <w:bookmarkStart w:id="271" w:name="_Toc154704103"/>
      <w:bookmarkStart w:id="272" w:name="_Toc154748253"/>
      <w:bookmarkStart w:id="273" w:name="_Toc154748335"/>
      <w:bookmarkEnd w:id="271"/>
      <w:bookmarkEnd w:id="272"/>
      <w:bookmarkEnd w:id="273"/>
    </w:p>
    <w:p w14:paraId="01BC716F" w14:textId="1B5CC204" w:rsidR="00E602CC" w:rsidRDefault="00712EAA" w:rsidP="00712EAA">
      <w:pPr>
        <w:pStyle w:val="2"/>
        <w:numPr>
          <w:ilvl w:val="1"/>
          <w:numId w:val="22"/>
        </w:numPr>
        <w:ind w:left="720"/>
        <w:rPr>
          <w:rtl/>
        </w:rPr>
      </w:pPr>
      <w:bookmarkStart w:id="274" w:name="_Toc154748336"/>
      <w:r>
        <w:t>THE DESIGN OF THE PROJECT</w:t>
      </w:r>
      <w:bookmarkEnd w:id="274"/>
      <w:r>
        <w:t xml:space="preserve"> </w:t>
      </w:r>
    </w:p>
    <w:p w14:paraId="2B4BF0AC" w14:textId="7CD6AD23" w:rsidR="00E602CC" w:rsidRDefault="00395615" w:rsidP="009D5C8A">
      <w:r>
        <w:rPr>
          <w:noProof/>
        </w:rPr>
        <w:drawing>
          <wp:anchor distT="0" distB="0" distL="114300" distR="114300" simplePos="0" relativeHeight="251665408" behindDoc="0" locked="0" layoutInCell="1" allowOverlap="1" wp14:anchorId="6D50C904" wp14:editId="0FADB377">
            <wp:simplePos x="0" y="0"/>
            <wp:positionH relativeFrom="column">
              <wp:posOffset>4577080</wp:posOffset>
            </wp:positionH>
            <wp:positionV relativeFrom="paragraph">
              <wp:posOffset>2452370</wp:posOffset>
            </wp:positionV>
            <wp:extent cx="808355" cy="716915"/>
            <wp:effectExtent l="0" t="0" r="0" b="6985"/>
            <wp:wrapSquare wrapText="bothSides"/>
            <wp:docPr id="502473567" name="Picture 502473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542478" name="Picture 856542478"/>
                    <pic:cNvPicPr/>
                  </pic:nvPicPr>
                  <pic:blipFill rotWithShape="1">
                    <a:blip r:embed="rId67" cstate="print">
                      <a:extLst>
                        <a:ext uri="{28A0092B-C50C-407E-A947-70E740481C1C}">
                          <a14:useLocalDpi xmlns:a14="http://schemas.microsoft.com/office/drawing/2010/main" val="0"/>
                        </a:ext>
                      </a:extLst>
                    </a:blip>
                    <a:srcRect l="1480" t="35277" r="71670" b="41919"/>
                    <a:stretch/>
                  </pic:blipFill>
                  <pic:spPr bwMode="auto">
                    <a:xfrm>
                      <a:off x="0" y="0"/>
                      <a:ext cx="808355" cy="7169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7216" behindDoc="0" locked="0" layoutInCell="1" allowOverlap="1" wp14:anchorId="6CA5BBAD" wp14:editId="144A8C51">
            <wp:simplePos x="0" y="0"/>
            <wp:positionH relativeFrom="column">
              <wp:posOffset>995680</wp:posOffset>
            </wp:positionH>
            <wp:positionV relativeFrom="paragraph">
              <wp:posOffset>1121410</wp:posOffset>
            </wp:positionV>
            <wp:extent cx="708660" cy="655320"/>
            <wp:effectExtent l="0" t="0" r="0" b="0"/>
            <wp:wrapSquare wrapText="bothSides"/>
            <wp:docPr id="856542478" name="Picture 856542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542478" name="Picture 856542478"/>
                    <pic:cNvPicPr/>
                  </pic:nvPicPr>
                  <pic:blipFill rotWithShape="1">
                    <a:blip r:embed="rId68" cstate="print">
                      <a:extLst>
                        <a:ext uri="{28A0092B-C50C-407E-A947-70E740481C1C}">
                          <a14:useLocalDpi xmlns:a14="http://schemas.microsoft.com/office/drawing/2010/main" val="0"/>
                        </a:ext>
                      </a:extLst>
                    </a:blip>
                    <a:srcRect l="-484" r="2325" b="16637"/>
                    <a:stretch/>
                  </pic:blipFill>
                  <pic:spPr bwMode="auto">
                    <a:xfrm>
                      <a:off x="0" y="0"/>
                      <a:ext cx="708660" cy="6553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49024" behindDoc="0" locked="0" layoutInCell="1" allowOverlap="1" wp14:anchorId="2F544106" wp14:editId="1B1E6DA3">
            <wp:simplePos x="0" y="0"/>
            <wp:positionH relativeFrom="margin">
              <wp:posOffset>483235</wp:posOffset>
            </wp:positionH>
            <wp:positionV relativeFrom="paragraph">
              <wp:posOffset>1086485</wp:posOffset>
            </wp:positionV>
            <wp:extent cx="5368925" cy="4720590"/>
            <wp:effectExtent l="0" t="0" r="0" b="16510"/>
            <wp:wrapSquare wrapText="bothSides"/>
            <wp:docPr id="1809114001" name="Diagram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9" r:lo="rId70" r:qs="rId71" r:cs="rId72"/>
              </a:graphicData>
            </a:graphic>
            <wp14:sizeRelH relativeFrom="margin">
              <wp14:pctWidth>0</wp14:pctWidth>
            </wp14:sizeRelH>
            <wp14:sizeRelV relativeFrom="margin">
              <wp14:pctHeight>0</wp14:pctHeight>
            </wp14:sizeRelV>
          </wp:anchor>
        </w:drawing>
      </w:r>
      <w:r w:rsidR="00EB749E">
        <w:rPr>
          <w:noProof/>
        </w:rPr>
        <mc:AlternateContent>
          <mc:Choice Requires="wps">
            <w:drawing>
              <wp:anchor distT="0" distB="0" distL="114300" distR="114300" simplePos="0" relativeHeight="251673600" behindDoc="0" locked="0" layoutInCell="1" allowOverlap="1" wp14:anchorId="18CA294C" wp14:editId="732FDF0C">
                <wp:simplePos x="0" y="0"/>
                <wp:positionH relativeFrom="column">
                  <wp:posOffset>2277659</wp:posOffset>
                </wp:positionH>
                <wp:positionV relativeFrom="paragraph">
                  <wp:posOffset>6114759</wp:posOffset>
                </wp:positionV>
                <wp:extent cx="2183130" cy="742950"/>
                <wp:effectExtent l="0" t="0" r="0" b="0"/>
                <wp:wrapNone/>
                <wp:docPr id="2145569072" name="Text Box 2145569072"/>
                <wp:cNvGraphicFramePr/>
                <a:graphic xmlns:a="http://schemas.openxmlformats.org/drawingml/2006/main">
                  <a:graphicData uri="http://schemas.microsoft.com/office/word/2010/wordprocessingShape">
                    <wps:wsp>
                      <wps:cNvSpPr txBox="1"/>
                      <wps:spPr>
                        <a:xfrm>
                          <a:off x="0" y="0"/>
                          <a:ext cx="2183130" cy="742950"/>
                        </a:xfrm>
                        <a:prstGeom prst="rect">
                          <a:avLst/>
                        </a:prstGeom>
                        <a:noFill/>
                        <a:ln w="6350">
                          <a:noFill/>
                        </a:ln>
                      </wps:spPr>
                      <wps:txbx>
                        <w:txbxContent>
                          <w:p w14:paraId="5EC819E5" w14:textId="220BD370" w:rsidR="00560F94" w:rsidRDefault="00560F94" w:rsidP="00560F94">
                            <w:pPr>
                              <w:jc w:val="center"/>
                            </w:pPr>
                            <w:r>
                              <w:t>Figure 6.1:The design of the project.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8CA294C" id="Text Box 2145569072" o:spid="_x0000_s1063" type="#_x0000_t202" style="position:absolute;left:0;text-align:left;margin-left:179.35pt;margin-top:481.5pt;width:171.9pt;height:58.5pt;z-index:251673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" filled="f" stroked="f" strokeweight=".5pt">
                <v:textbox>
                  <w:txbxContent>
                    <w:p w14:paraId="5EC819E5" w14:textId="220BD370" w:rsidR="00560F94" w:rsidRDefault="00560F94" w:rsidP="00560F94">
                      <w:pPr>
                        <w:jc w:val="center"/>
                      </w:pPr>
                      <w:r>
                        <w:t>Figure 6.1:The design of the project.</w:t>
                      </w:r>
                    </w:p>
                  </w:txbxContent>
                </v:textbox>
              </v:shape>
            </w:pict>
          </mc:Fallback>
        </mc:AlternateContent>
      </w:r>
      <w:r w:rsidR="000B00BD">
        <w:t xml:space="preserve">This part is clearly describing the model design of </w:t>
      </w:r>
      <w:r w:rsidR="006A0BCE">
        <w:t>this project.</w:t>
      </w:r>
      <w:r w:rsidR="00C20996">
        <w:t xml:space="preserve"> The design contains several stage, each of them are doing a significant process. It Starte by get the image  input then this image will go through a number of process.  </w:t>
      </w:r>
      <w:r w:rsidR="00E602CC">
        <w:br w:type="page"/>
      </w:r>
    </w:p>
    <w:p w14:paraId="0263DAB8" w14:textId="77777777" w:rsidR="00712EAA" w:rsidRPr="00E602CC" w:rsidRDefault="00712EAA" w:rsidP="00E602CC">
      <w:pPr>
        <w:rPr>
          <w:rFonts w:asciiTheme="majorHAnsi" w:eastAsiaTheme="majorEastAsia" w:hAnsiTheme="majorHAnsi" w:cstheme="majorBidi"/>
          <w:color w:val="2E74B5" w:themeColor="accent1" w:themeShade="BF"/>
          <w:sz w:val="26"/>
          <w:szCs w:val="26"/>
        </w:rPr>
      </w:pPr>
    </w:p>
    <w:p w14:paraId="5FA1C535" w14:textId="77777777" w:rsidR="009524C7" w:rsidRPr="00801118" w:rsidRDefault="009524C7" w:rsidP="00801118">
      <w:pPr>
        <w:pStyle w:val="a3"/>
        <w:spacing w:before="0" w:line="240" w:lineRule="auto"/>
        <w:rPr>
          <w:rFonts w:ascii="Times New Roman" w:hAnsi="Times New Roman"/>
          <w:szCs w:val="24"/>
        </w:rPr>
      </w:pPr>
    </w:p>
    <w:p w14:paraId="355857C9" w14:textId="77777777" w:rsidR="00335669" w:rsidRDefault="00335669" w:rsidP="00335669">
      <w:pPr>
        <w:pStyle w:val="1"/>
        <w:jc w:val="center"/>
      </w:pPr>
      <w:bookmarkStart w:id="275" w:name="_Toc154748337"/>
      <w:r>
        <w:t>REFERENCES</w:t>
      </w:r>
      <w:bookmarkEnd w:id="275"/>
    </w:p>
    <w:p w14:paraId="192C9729" w14:textId="70A23CAB" w:rsidR="00335669" w:rsidRPr="00885468" w:rsidRDefault="00335669" w:rsidP="00A95CD7">
      <w:pPr>
        <w:spacing w:after="200"/>
        <w:ind w:left="720" w:hanging="720"/>
        <w:contextualSpacing/>
        <w:jc w:val="left"/>
        <w:rPr>
          <w:rFonts w:eastAsia="Calibri"/>
          <w:szCs w:val="24"/>
        </w:rPr>
      </w:pPr>
      <w:r w:rsidRPr="00885468">
        <w:rPr>
          <w:rFonts w:eastAsia="Calibri"/>
          <w:szCs w:val="24"/>
        </w:rPr>
        <w:t>[1</w:t>
      </w:r>
      <w:r w:rsidR="00801118">
        <w:rPr>
          <w:rFonts w:eastAsia="Calibri" w:hint="cs"/>
          <w:szCs w:val="24"/>
          <w:rtl/>
        </w:rPr>
        <w:t xml:space="preserve"> </w:t>
      </w:r>
      <w:r w:rsidRPr="00885468">
        <w:rPr>
          <w:rFonts w:eastAsia="Calibri"/>
          <w:szCs w:val="24"/>
        </w:rPr>
        <w:t>]Llp, B. P. (2023). Inadequate road signage. Butler Prather LLP. https://www.georgiatruckaccidentattorneys.com/practice-areas/inadequate-road-signage/</w:t>
      </w:r>
    </w:p>
    <w:p w14:paraId="5EAFC1E8" w14:textId="77777777" w:rsidR="00335669" w:rsidRPr="00885468" w:rsidRDefault="00335669" w:rsidP="00A95CD7">
      <w:pPr>
        <w:spacing w:after="200"/>
        <w:ind w:left="720" w:hanging="720"/>
        <w:contextualSpacing/>
        <w:rPr>
          <w:rFonts w:eastAsia="Calibri"/>
          <w:szCs w:val="24"/>
        </w:rPr>
      </w:pPr>
    </w:p>
    <w:p w14:paraId="17AEBC19" w14:textId="188CBEBE" w:rsidR="00335669" w:rsidRPr="00885468" w:rsidRDefault="00335669" w:rsidP="00A95CD7">
      <w:pPr>
        <w:spacing w:after="200"/>
        <w:ind w:left="720" w:hanging="720"/>
        <w:contextualSpacing/>
        <w:rPr>
          <w:rFonts w:eastAsia="Calibri"/>
          <w:szCs w:val="24"/>
        </w:rPr>
      </w:pPr>
      <w:r w:rsidRPr="00885468">
        <w:rPr>
          <w:rFonts w:eastAsia="Calibri"/>
          <w:szCs w:val="24"/>
        </w:rPr>
        <w:t>[2</w:t>
      </w:r>
      <w:r w:rsidR="00801118">
        <w:rPr>
          <w:rFonts w:eastAsia="Calibri" w:hint="cs"/>
          <w:szCs w:val="24"/>
          <w:rtl/>
        </w:rPr>
        <w:t xml:space="preserve"> </w:t>
      </w:r>
      <w:r w:rsidRPr="00885468">
        <w:rPr>
          <w:rFonts w:eastAsia="Calibri"/>
          <w:szCs w:val="24"/>
        </w:rPr>
        <w:t>Forson, E. (2022). Recognising traffic signs with 98% accuracy using deep learning. Medium. https://towardsdatascience.com/recognizing-traffic-signs-with-over-98-accuracy-using-deep-learning-86737aedc2ab</w:t>
      </w:r>
    </w:p>
    <w:p w14:paraId="2572C441" w14:textId="77777777" w:rsidR="00335669" w:rsidRPr="00885468" w:rsidRDefault="00335669" w:rsidP="00A95CD7">
      <w:pPr>
        <w:spacing w:after="200"/>
        <w:ind w:left="720" w:hanging="720"/>
        <w:contextualSpacing/>
        <w:rPr>
          <w:rFonts w:eastAsia="Calibri"/>
          <w:szCs w:val="24"/>
        </w:rPr>
      </w:pPr>
    </w:p>
    <w:p w14:paraId="3EDFBBCB" w14:textId="07671491" w:rsidR="00335669" w:rsidRDefault="00335669" w:rsidP="00A95CD7">
      <w:pPr>
        <w:spacing w:after="200"/>
        <w:ind w:left="720" w:hanging="720"/>
        <w:contextualSpacing/>
        <w:jc w:val="left"/>
        <w:rPr>
          <w:rFonts w:eastAsia="Calibri"/>
          <w:szCs w:val="24"/>
        </w:rPr>
      </w:pPr>
      <w:r w:rsidRPr="00885468">
        <w:rPr>
          <w:rFonts w:eastAsia="Calibri"/>
          <w:szCs w:val="24"/>
        </w:rPr>
        <w:t xml:space="preserve">[3]Ellahyani, A., Ansari, M. E., Jaafari, I. E., &amp; Charfi, S. (2016). Traffic Sign Detection and Recognition using Features Combination and Random Forests. International Journal OF Advanced Computer Science and Applications,7(1). </w:t>
      </w:r>
      <w:hyperlink r:id="rId74" w:history="1">
        <w:r w:rsidR="00885468" w:rsidRPr="004F6018">
          <w:rPr>
            <w:rStyle w:val="Hyperlink"/>
            <w:rFonts w:eastAsia="Calibri"/>
            <w:szCs w:val="24"/>
          </w:rPr>
          <w:t>https://doi.org/10.14569/ijacsa.2016.070193</w:t>
        </w:r>
      </w:hyperlink>
    </w:p>
    <w:p w14:paraId="28342DD8" w14:textId="77777777" w:rsidR="00885468" w:rsidRPr="00885468" w:rsidRDefault="00885468" w:rsidP="00A95CD7">
      <w:pPr>
        <w:spacing w:after="200"/>
        <w:ind w:left="720" w:hanging="720"/>
        <w:contextualSpacing/>
        <w:rPr>
          <w:rFonts w:eastAsia="Calibri"/>
          <w:szCs w:val="24"/>
        </w:rPr>
      </w:pPr>
    </w:p>
    <w:p w14:paraId="74CF7BCD" w14:textId="77777777" w:rsidR="00335669" w:rsidRPr="00885468" w:rsidRDefault="00335669" w:rsidP="00A95CD7">
      <w:pPr>
        <w:spacing w:after="200"/>
        <w:ind w:left="720" w:hanging="720"/>
        <w:contextualSpacing/>
        <w:rPr>
          <w:rFonts w:eastAsia="Calibri"/>
          <w:szCs w:val="24"/>
        </w:rPr>
      </w:pPr>
      <w:r w:rsidRPr="00885468">
        <w:rPr>
          <w:rFonts w:eastAsia="Calibri"/>
          <w:szCs w:val="24"/>
        </w:rPr>
        <w:t>[4]G.BharathKumar,2.A.(2020).T</w:t>
      </w:r>
      <w:r w:rsidR="0032440C" w:rsidRPr="00885468">
        <w:rPr>
          <w:rFonts w:eastAsia="Calibri"/>
          <w:szCs w:val="24"/>
        </w:rPr>
        <w:t>rafficsign detection using</w:t>
      </w:r>
      <w:r w:rsidRPr="00885468">
        <w:rPr>
          <w:rFonts w:eastAsia="Calibri"/>
          <w:szCs w:val="24"/>
        </w:rPr>
        <w:t>.</w:t>
      </w:r>
      <w:r w:rsidRPr="00885468">
        <w:rPr>
          <w:rFonts w:eastAsia="Calibri"/>
          <w:i/>
          <w:iCs/>
          <w:szCs w:val="24"/>
        </w:rPr>
        <w:t>IJCRT</w:t>
      </w:r>
      <w:r w:rsidRPr="00885468">
        <w:rPr>
          <w:rFonts w:eastAsia="Calibri"/>
          <w:szCs w:val="24"/>
        </w:rPr>
        <w:t>,</w:t>
      </w:r>
      <w:r w:rsidR="0032440C" w:rsidRPr="00885468">
        <w:rPr>
          <w:rFonts w:eastAsia="Calibri"/>
          <w:i/>
          <w:iCs/>
          <w:szCs w:val="24"/>
        </w:rPr>
        <w:t>8</w:t>
      </w:r>
      <w:r w:rsidR="00007E36" w:rsidRPr="00885468">
        <w:rPr>
          <w:rFonts w:eastAsia="Calibri"/>
          <w:szCs w:val="24"/>
        </w:rPr>
        <w:t>(</w:t>
      </w:r>
      <w:r w:rsidR="0032440C" w:rsidRPr="00885468">
        <w:rPr>
          <w:rFonts w:eastAsia="Calibri"/>
          <w:szCs w:val="24"/>
        </w:rPr>
        <w:t>5</w:t>
      </w:r>
      <w:r w:rsidR="00007E36" w:rsidRPr="00885468">
        <w:rPr>
          <w:rFonts w:eastAsia="Calibri"/>
          <w:szCs w:val="24"/>
        </w:rPr>
        <w:t>),</w:t>
      </w:r>
      <w:r w:rsidRPr="00885468">
        <w:rPr>
          <w:rFonts w:eastAsia="Calibri"/>
          <w:szCs w:val="24"/>
        </w:rPr>
        <w:t>2635-2641.</w:t>
      </w:r>
      <w:r w:rsidR="0032440C" w:rsidRPr="00885468">
        <w:rPr>
          <w:rFonts w:eastAsia="Calibri"/>
          <w:szCs w:val="24"/>
        </w:rPr>
        <w:t>https://ijcrt.org/papers/IJCRT2005338.pdf</w:t>
      </w:r>
    </w:p>
    <w:p w14:paraId="56CD5A7D" w14:textId="77777777" w:rsidR="00335669" w:rsidRPr="00885468" w:rsidRDefault="00335669" w:rsidP="00A95CD7">
      <w:pPr>
        <w:spacing w:after="200"/>
        <w:ind w:left="720" w:hanging="720"/>
        <w:contextualSpacing/>
        <w:rPr>
          <w:rFonts w:eastAsia="Calibri"/>
          <w:szCs w:val="24"/>
        </w:rPr>
      </w:pPr>
    </w:p>
    <w:p w14:paraId="1F15405C" w14:textId="77777777" w:rsidR="00335669" w:rsidRPr="00885468" w:rsidRDefault="00335669" w:rsidP="00A95CD7">
      <w:pPr>
        <w:spacing w:after="200"/>
        <w:ind w:left="720" w:hanging="720"/>
        <w:contextualSpacing/>
        <w:rPr>
          <w:rFonts w:eastAsia="Calibri"/>
          <w:szCs w:val="24"/>
        </w:rPr>
      </w:pPr>
      <w:r w:rsidRPr="00885468">
        <w:rPr>
          <w:rFonts w:eastAsia="Calibri"/>
          <w:szCs w:val="24"/>
        </w:rPr>
        <w:t>[5]Kundu, R. (2023). YOLO: Algorithm for Object Detection Explained [+Examples]. V7.https://www.v7labs.com/blog/yolo-object-detection#how-does-yolo-work-yolo-architecture</w:t>
      </w:r>
    </w:p>
    <w:p w14:paraId="0D52BFD3" w14:textId="77777777" w:rsidR="00335669" w:rsidRPr="00885468" w:rsidRDefault="00335669" w:rsidP="00A95CD7">
      <w:pPr>
        <w:spacing w:after="200"/>
        <w:ind w:left="720" w:hanging="720"/>
        <w:contextualSpacing/>
        <w:rPr>
          <w:rFonts w:eastAsia="Calibri"/>
          <w:szCs w:val="24"/>
        </w:rPr>
      </w:pPr>
    </w:p>
    <w:p w14:paraId="3A95B02F" w14:textId="77777777" w:rsidR="00335669" w:rsidRPr="00885468" w:rsidRDefault="00335669" w:rsidP="00A95CD7">
      <w:pPr>
        <w:spacing w:after="200"/>
        <w:ind w:left="720" w:hanging="720"/>
        <w:contextualSpacing/>
        <w:rPr>
          <w:rFonts w:eastAsia="Calibri"/>
          <w:szCs w:val="24"/>
        </w:rPr>
      </w:pPr>
      <w:r w:rsidRPr="00885468">
        <w:rPr>
          <w:rFonts w:eastAsia="Calibri"/>
          <w:szCs w:val="24"/>
        </w:rPr>
        <w:t>[6] Zhu, Z., Liang, D., Zhang, S., Huang, X., Li, B., &amp; Hu, S. (2016). Traffic-sign detection and classification in the wild. In Proceedings of the IEEE conference on computer vision and pattern recognition (pp. 2110-2118).</w:t>
      </w:r>
    </w:p>
    <w:p w14:paraId="1B94CD33" w14:textId="77777777" w:rsidR="00335669" w:rsidRPr="00885468" w:rsidRDefault="00335669" w:rsidP="00A95CD7">
      <w:pPr>
        <w:spacing w:after="200"/>
        <w:ind w:left="720" w:hanging="720"/>
        <w:contextualSpacing/>
        <w:rPr>
          <w:rFonts w:eastAsia="Calibri"/>
          <w:szCs w:val="24"/>
        </w:rPr>
      </w:pPr>
      <w:r w:rsidRPr="00885468">
        <w:rPr>
          <w:rFonts w:eastAsia="Calibri"/>
          <w:szCs w:val="24"/>
        </w:rPr>
        <w:tab/>
      </w:r>
    </w:p>
    <w:p w14:paraId="3690D400" w14:textId="77777777" w:rsidR="00335669" w:rsidRPr="00885468" w:rsidRDefault="00335669" w:rsidP="00A95CD7">
      <w:pPr>
        <w:spacing w:after="200"/>
        <w:ind w:left="720" w:hanging="720"/>
        <w:contextualSpacing/>
        <w:rPr>
          <w:rFonts w:eastAsia="Calibri"/>
          <w:szCs w:val="24"/>
        </w:rPr>
      </w:pPr>
      <w:r w:rsidRPr="00885468">
        <w:rPr>
          <w:rFonts w:eastAsia="Calibri"/>
          <w:szCs w:val="24"/>
        </w:rPr>
        <w:t>[7] Wali, S. B., Abdullah, M. A., Hannan, M. A., Hussain, A., Samad, S. A., Ker, P. J., &amp; Mansor, M. B. (2019). Vision-based traffic sign detection and recognition systems: Current trends and challenges. Sensors, 19(9), 2093.</w:t>
      </w:r>
    </w:p>
    <w:p w14:paraId="6D21DFDC" w14:textId="77777777" w:rsidR="00335669" w:rsidRPr="00885468" w:rsidRDefault="00335669" w:rsidP="00A95CD7">
      <w:pPr>
        <w:spacing w:after="200"/>
        <w:ind w:left="720" w:hanging="720"/>
        <w:contextualSpacing/>
        <w:rPr>
          <w:rFonts w:eastAsia="Calibri"/>
          <w:szCs w:val="24"/>
        </w:rPr>
      </w:pPr>
    </w:p>
    <w:p w14:paraId="4795EF49" w14:textId="77777777" w:rsidR="00335669" w:rsidRPr="00885468" w:rsidRDefault="00335669" w:rsidP="00A95CD7">
      <w:pPr>
        <w:spacing w:after="200"/>
        <w:ind w:left="720" w:hanging="720"/>
        <w:contextualSpacing/>
        <w:rPr>
          <w:rFonts w:eastAsia="Calibri"/>
          <w:szCs w:val="24"/>
        </w:rPr>
      </w:pPr>
      <w:r w:rsidRPr="00885468">
        <w:rPr>
          <w:rFonts w:eastAsia="Calibri"/>
          <w:szCs w:val="24"/>
        </w:rPr>
        <w:t>[8] Chen, Z. Y., Lin, W. C., Ke, S. W., &amp; Tsai, C. F. (2015). Evolutionary feature and instance selection for traffic sign recognition. Computers in Industry, 74, 201-211.</w:t>
      </w:r>
    </w:p>
    <w:p w14:paraId="5E09A0CE" w14:textId="77777777" w:rsidR="00335669" w:rsidRPr="00885468" w:rsidRDefault="00335669" w:rsidP="00A95CD7">
      <w:pPr>
        <w:spacing w:after="200"/>
        <w:ind w:left="720" w:hanging="720"/>
        <w:contextualSpacing/>
        <w:rPr>
          <w:rFonts w:eastAsia="Calibri"/>
          <w:szCs w:val="24"/>
        </w:rPr>
      </w:pPr>
    </w:p>
    <w:p w14:paraId="326ADE25" w14:textId="77777777" w:rsidR="00885468" w:rsidRDefault="00335669" w:rsidP="00A95CD7">
      <w:pPr>
        <w:spacing w:after="200"/>
        <w:ind w:left="720" w:hanging="720"/>
        <w:contextualSpacing/>
        <w:rPr>
          <w:rFonts w:eastAsia="Calibri"/>
          <w:szCs w:val="24"/>
        </w:rPr>
      </w:pPr>
      <w:r w:rsidRPr="00885468">
        <w:rPr>
          <w:rFonts w:eastAsia="Calibri"/>
          <w:szCs w:val="24"/>
        </w:rPr>
        <w:lastRenderedPageBreak/>
        <w:t xml:space="preserve">[9] </w:t>
      </w:r>
      <w:r w:rsidR="00FB56DF" w:rsidRPr="00885468">
        <w:rPr>
          <w:rFonts w:eastAsia="Calibri"/>
          <w:szCs w:val="24"/>
        </w:rPr>
        <w:t>Wu, Y., Liu, Y., Li, J., Liu, H., &amp; Hu, X. (2013, August). Traffic sign detection based on convolutional neural networks. In The 2013 international joint conference on neural networks (IJCNN) (pp. 1-7). IEEE.</w:t>
      </w:r>
    </w:p>
    <w:p w14:paraId="48D90D14" w14:textId="77777777" w:rsidR="00A95CD7" w:rsidRDefault="00A95CD7" w:rsidP="00A95CD7">
      <w:pPr>
        <w:spacing w:after="200"/>
        <w:ind w:left="720" w:hanging="720"/>
        <w:contextualSpacing/>
        <w:jc w:val="left"/>
        <w:rPr>
          <w:rFonts w:eastAsia="Calibri"/>
          <w:szCs w:val="24"/>
        </w:rPr>
      </w:pPr>
    </w:p>
    <w:p w14:paraId="49D797B9" w14:textId="77777777" w:rsidR="00335669" w:rsidRPr="00885468" w:rsidRDefault="00885468" w:rsidP="00A95CD7">
      <w:pPr>
        <w:spacing w:after="200"/>
        <w:ind w:left="720" w:right="-64" w:hanging="720"/>
        <w:contextualSpacing/>
        <w:jc w:val="left"/>
        <w:rPr>
          <w:rFonts w:eastAsia="Calibri"/>
          <w:szCs w:val="24"/>
        </w:rPr>
      </w:pPr>
      <w:r>
        <w:rPr>
          <w:rFonts w:eastAsia="Calibri"/>
          <w:szCs w:val="24"/>
        </w:rPr>
        <w:t xml:space="preserve">[10] </w:t>
      </w:r>
      <w:r w:rsidR="00335669" w:rsidRPr="00885468">
        <w:rPr>
          <w:rFonts w:eastAsia="Calibri"/>
          <w:szCs w:val="24"/>
        </w:rPr>
        <w:t>Awati, R. (2023). convolutional neural network (CNN).Enterprise AI.https://www.techtarget.com/searchenterpriseai/definition/convolutional-neural-network</w:t>
      </w:r>
    </w:p>
    <w:p w14:paraId="6EE47DC7" w14:textId="77777777" w:rsidR="00335669" w:rsidRPr="00885468" w:rsidRDefault="00335669" w:rsidP="00A95CD7">
      <w:pPr>
        <w:spacing w:after="200"/>
        <w:ind w:left="720" w:hanging="720"/>
        <w:contextualSpacing/>
        <w:rPr>
          <w:rFonts w:eastAsia="Calibri"/>
          <w:szCs w:val="24"/>
        </w:rPr>
      </w:pPr>
    </w:p>
    <w:p w14:paraId="4EBA38DF" w14:textId="77777777" w:rsidR="0056202A" w:rsidRPr="00885468" w:rsidRDefault="00335669" w:rsidP="00A95CD7">
      <w:pPr>
        <w:spacing w:after="200"/>
        <w:ind w:left="720" w:hanging="720"/>
        <w:contextualSpacing/>
        <w:rPr>
          <w:rFonts w:eastAsia="Calibri"/>
          <w:szCs w:val="24"/>
        </w:rPr>
      </w:pPr>
      <w:r w:rsidRPr="00885468">
        <w:rPr>
          <w:rFonts w:eastAsia="Calibri"/>
          <w:szCs w:val="24"/>
        </w:rPr>
        <w:t xml:space="preserve">[11] Top 7 image datasets for object Detection. (2023).Datagen. </w:t>
      </w:r>
      <w:hyperlink r:id="rId75" w:history="1">
        <w:r w:rsidR="0056202A" w:rsidRPr="00885468">
          <w:rPr>
            <w:rStyle w:val="Hyperlink"/>
            <w:rFonts w:eastAsia="Calibri"/>
            <w:szCs w:val="24"/>
          </w:rPr>
          <w:t>https://datagen.tech/guides/image-datasets/image-dataset-for-object-detection/</w:t>
        </w:r>
      </w:hyperlink>
    </w:p>
    <w:p w14:paraId="5924AD55" w14:textId="77777777" w:rsidR="00335669" w:rsidRPr="00885468" w:rsidRDefault="00335669" w:rsidP="00A95CD7">
      <w:pPr>
        <w:spacing w:after="200"/>
        <w:ind w:left="720" w:hanging="720"/>
        <w:contextualSpacing/>
        <w:rPr>
          <w:rFonts w:eastAsia="Calibri"/>
          <w:szCs w:val="24"/>
        </w:rPr>
      </w:pPr>
    </w:p>
    <w:p w14:paraId="6F1A8C6A" w14:textId="77777777" w:rsidR="00335669" w:rsidRPr="00885468" w:rsidRDefault="00335669" w:rsidP="00A95CD7">
      <w:pPr>
        <w:spacing w:after="200"/>
        <w:ind w:left="720" w:hanging="720"/>
        <w:contextualSpacing/>
        <w:rPr>
          <w:rFonts w:eastAsia="Calibri"/>
          <w:szCs w:val="24"/>
        </w:rPr>
      </w:pPr>
      <w:r w:rsidRPr="00885468">
        <w:rPr>
          <w:rFonts w:eastAsia="Calibri"/>
          <w:szCs w:val="24"/>
        </w:rPr>
        <w:t xml:space="preserve">[12] Intelligence, A. (2023). What are the most effective ways to preprocess images for segmentation and classification? www.linkedin.com. </w:t>
      </w:r>
      <w:hyperlink r:id="rId76" w:history="1">
        <w:r w:rsidR="0056202A" w:rsidRPr="00885468">
          <w:rPr>
            <w:rStyle w:val="Hyperlink"/>
            <w:rFonts w:eastAsia="Calibri"/>
            <w:szCs w:val="24"/>
          </w:rPr>
          <w:t>https://www.linkedin.com/advice/0/what-most-effective-ways-preprocess-images</w:t>
        </w:r>
      </w:hyperlink>
    </w:p>
    <w:p w14:paraId="6889A5FB" w14:textId="77777777" w:rsidR="00335669" w:rsidRPr="00885468" w:rsidRDefault="00335669" w:rsidP="00A95CD7">
      <w:pPr>
        <w:spacing w:after="200"/>
        <w:ind w:left="720" w:hanging="720"/>
        <w:contextualSpacing/>
        <w:rPr>
          <w:rFonts w:eastAsia="Calibri"/>
          <w:szCs w:val="24"/>
        </w:rPr>
      </w:pPr>
    </w:p>
    <w:p w14:paraId="03B1888C" w14:textId="77777777" w:rsidR="00335669" w:rsidRPr="00885468" w:rsidRDefault="00335669" w:rsidP="00A95CD7">
      <w:pPr>
        <w:spacing w:after="200"/>
        <w:ind w:left="720" w:hanging="720"/>
        <w:contextualSpacing/>
        <w:jc w:val="left"/>
        <w:rPr>
          <w:rFonts w:eastAsia="Calibri"/>
          <w:szCs w:val="24"/>
        </w:rPr>
      </w:pPr>
      <w:r w:rsidRPr="00885468">
        <w:rPr>
          <w:rFonts w:eastAsia="Calibri"/>
          <w:szCs w:val="24"/>
        </w:rPr>
        <w:t>[13] Ee Heng Chen, Philipp Röthig, Jöran Zeisler, Darius Burschka</w:t>
      </w:r>
      <w:r w:rsidRPr="00885468">
        <w:rPr>
          <w:rFonts w:eastAsia="Calibri"/>
          <w:szCs w:val="24"/>
          <w:rtl/>
        </w:rPr>
        <w:t>‏</w:t>
      </w:r>
      <w:r w:rsidRPr="00885468">
        <w:rPr>
          <w:rFonts w:eastAsia="Calibri"/>
          <w:szCs w:val="24"/>
        </w:rPr>
        <w:t>2019 IEEE Intelligent Transportation Systems Conference (ITSC), 325-332, 2019</w:t>
      </w:r>
      <w:r w:rsidR="00A95CD7">
        <w:rPr>
          <w:rFonts w:eastAsia="Calibri"/>
          <w:szCs w:val="24"/>
        </w:rPr>
        <w:t>.</w:t>
      </w:r>
      <w:r w:rsidRPr="00885468">
        <w:rPr>
          <w:rFonts w:eastAsia="Calibri"/>
          <w:szCs w:val="24"/>
          <w:rtl/>
        </w:rPr>
        <w:t>‏</w:t>
      </w:r>
      <w:hyperlink r:id="rId77" w:history="1">
        <w:r w:rsidR="00A95CD7" w:rsidRPr="004F6018">
          <w:rPr>
            <w:rStyle w:val="Hyperlink"/>
            <w:rFonts w:eastAsia="Calibri"/>
            <w:szCs w:val="24"/>
          </w:rPr>
          <w:t>https://web.archive.org/web/20180411172043id_/https://www.fruct.org/publications/abstract20/filesKom.pdf</w:t>
        </w:r>
      </w:hyperlink>
    </w:p>
    <w:p w14:paraId="4CD007B9" w14:textId="77777777" w:rsidR="00335669" w:rsidRPr="00885468" w:rsidRDefault="00335669" w:rsidP="00A95CD7">
      <w:pPr>
        <w:spacing w:after="200"/>
        <w:ind w:left="720" w:hanging="720"/>
        <w:contextualSpacing/>
        <w:rPr>
          <w:rFonts w:eastAsia="Calibri"/>
          <w:szCs w:val="24"/>
        </w:rPr>
      </w:pPr>
    </w:p>
    <w:p w14:paraId="63C52C21" w14:textId="77777777" w:rsidR="009524C7" w:rsidRPr="00885468" w:rsidRDefault="00335669" w:rsidP="00A95CD7">
      <w:pPr>
        <w:tabs>
          <w:tab w:val="left" w:pos="360"/>
        </w:tabs>
        <w:spacing w:after="200"/>
        <w:ind w:left="720" w:hanging="720"/>
        <w:contextualSpacing/>
        <w:rPr>
          <w:rFonts w:eastAsia="Calibri"/>
          <w:szCs w:val="24"/>
        </w:rPr>
      </w:pPr>
      <w:r w:rsidRPr="00885468">
        <w:rPr>
          <w:rFonts w:eastAsia="Calibri"/>
          <w:szCs w:val="24"/>
        </w:rPr>
        <w:t>[14] Yan Han, Kushal Virupakshappa, Esdras Vitor Silva Pinto, Erdal Oruklu</w:t>
      </w:r>
      <w:r w:rsidRPr="00885468">
        <w:rPr>
          <w:rFonts w:eastAsia="Calibri"/>
          <w:szCs w:val="24"/>
          <w:rtl/>
        </w:rPr>
        <w:t>‏</w:t>
      </w:r>
      <w:r w:rsidRPr="00885468">
        <w:rPr>
          <w:rFonts w:eastAsia="Calibri"/>
          <w:szCs w:val="24"/>
        </w:rPr>
        <w:t xml:space="preserve">Electronics 4 (4), 1062-1089,2015. </w:t>
      </w:r>
      <w:hyperlink r:id="rId78" w:history="1">
        <w:r w:rsidR="00ED2982" w:rsidRPr="00885468">
          <w:rPr>
            <w:rStyle w:val="Hyperlink"/>
            <w:rFonts w:eastAsia="Calibri"/>
            <w:szCs w:val="24"/>
          </w:rPr>
          <w:t>https://www.mdpi.com/2079-9292/4/4/1062</w:t>
        </w:r>
      </w:hyperlink>
    </w:p>
    <w:p w14:paraId="1E3AEBB8" w14:textId="77777777" w:rsidR="0056202A" w:rsidRPr="00885468" w:rsidRDefault="0056202A" w:rsidP="00A95CD7">
      <w:pPr>
        <w:spacing w:after="200"/>
        <w:ind w:left="720" w:hanging="720"/>
        <w:contextualSpacing/>
        <w:rPr>
          <w:rFonts w:eastAsia="Calibri"/>
          <w:szCs w:val="24"/>
        </w:rPr>
      </w:pPr>
    </w:p>
    <w:p w14:paraId="5571C3BD" w14:textId="77777777" w:rsidR="00093C27" w:rsidRPr="00885468" w:rsidRDefault="0056202A" w:rsidP="00A95CD7">
      <w:pPr>
        <w:spacing w:after="200"/>
        <w:ind w:left="720" w:hanging="720"/>
        <w:contextualSpacing/>
        <w:rPr>
          <w:rFonts w:cs="Arial"/>
          <w:color w:val="222222"/>
          <w:szCs w:val="24"/>
          <w:shd w:val="clear" w:color="auto" w:fill="FFFFFF"/>
        </w:rPr>
      </w:pPr>
      <w:r w:rsidRPr="00885468">
        <w:rPr>
          <w:rFonts w:eastAsia="Calibri"/>
          <w:szCs w:val="24"/>
        </w:rPr>
        <w:t xml:space="preserve">[15] </w:t>
      </w:r>
      <w:r w:rsidR="00093C27" w:rsidRPr="00885468">
        <w:rPr>
          <w:rFonts w:cs="Arial"/>
          <w:color w:val="222222"/>
          <w:szCs w:val="24"/>
          <w:shd w:val="clear" w:color="auto" w:fill="FFFFFF"/>
        </w:rPr>
        <w:t>De Brucker, K., Macharis, C., &amp; Verbeke, A. (2011). Multi-criteria analysis in transport project evaluation: an institutional approach. </w:t>
      </w:r>
      <w:r w:rsidR="00093C27" w:rsidRPr="00885468">
        <w:rPr>
          <w:rFonts w:cs="Arial"/>
          <w:i/>
          <w:iCs/>
          <w:color w:val="222222"/>
          <w:szCs w:val="24"/>
          <w:shd w:val="clear" w:color="auto" w:fill="FFFFFF"/>
        </w:rPr>
        <w:t>European Transport</w:t>
      </w:r>
      <w:r w:rsidR="00093C27" w:rsidRPr="00885468">
        <w:rPr>
          <w:rFonts w:cs="Arial"/>
          <w:color w:val="222222"/>
          <w:szCs w:val="24"/>
          <w:shd w:val="clear" w:color="auto" w:fill="FFFFFF"/>
        </w:rPr>
        <w:t>, </w:t>
      </w:r>
      <w:r w:rsidR="00093C27" w:rsidRPr="00885468">
        <w:rPr>
          <w:rFonts w:cs="Arial"/>
          <w:i/>
          <w:iCs/>
          <w:color w:val="222222"/>
          <w:szCs w:val="24"/>
          <w:shd w:val="clear" w:color="auto" w:fill="FFFFFF"/>
        </w:rPr>
        <w:t>47</w:t>
      </w:r>
      <w:r w:rsidR="00093C27" w:rsidRPr="00885468">
        <w:rPr>
          <w:rFonts w:cs="Arial"/>
          <w:color w:val="222222"/>
          <w:szCs w:val="24"/>
          <w:shd w:val="clear" w:color="auto" w:fill="FFFFFF"/>
        </w:rPr>
        <w:t>(47), 3-24</w:t>
      </w:r>
    </w:p>
    <w:p w14:paraId="086F17F5" w14:textId="77777777" w:rsidR="00093C27" w:rsidRPr="00885468" w:rsidRDefault="00093C27" w:rsidP="00A95CD7">
      <w:pPr>
        <w:spacing w:after="200"/>
        <w:ind w:left="720" w:hanging="720"/>
        <w:contextualSpacing/>
        <w:rPr>
          <w:spacing w:val="0"/>
          <w:szCs w:val="24"/>
        </w:rPr>
      </w:pPr>
    </w:p>
    <w:p w14:paraId="28F6D3DE" w14:textId="77777777" w:rsidR="00093C27" w:rsidRPr="00885468" w:rsidRDefault="0056202A" w:rsidP="00A95CD7">
      <w:pPr>
        <w:spacing w:after="200"/>
        <w:ind w:left="720" w:hanging="720"/>
        <w:contextualSpacing/>
        <w:rPr>
          <w:rFonts w:cs="Arial"/>
          <w:color w:val="222222"/>
          <w:szCs w:val="24"/>
          <w:shd w:val="clear" w:color="auto" w:fill="FFFFFF"/>
        </w:rPr>
      </w:pPr>
      <w:r w:rsidRPr="00885468">
        <w:rPr>
          <w:szCs w:val="24"/>
        </w:rPr>
        <w:t>[16]</w:t>
      </w:r>
      <w:r w:rsidR="00093C27" w:rsidRPr="00885468">
        <w:rPr>
          <w:rFonts w:cs="Arial"/>
          <w:color w:val="222222"/>
          <w:szCs w:val="24"/>
          <w:shd w:val="clear" w:color="auto" w:fill="FFFFFF"/>
        </w:rPr>
        <w:t>De Brucker, K., Macharis, C., Wiethoff, M., &amp; Marchau, V. (2014). Strategic analysis of stakeholder preferences regarding the design of ITS</w:t>
      </w:r>
      <w:r w:rsidR="00093C27" w:rsidRPr="00885468">
        <w:rPr>
          <w:rFonts w:ascii="Cambria Math" w:hAnsi="Cambria Math" w:cs="Cambria Math"/>
          <w:color w:val="222222"/>
          <w:szCs w:val="24"/>
          <w:shd w:val="clear" w:color="auto" w:fill="FFFFFF"/>
        </w:rPr>
        <w:t>‐</w:t>
      </w:r>
      <w:r w:rsidR="00093C27" w:rsidRPr="00885468">
        <w:rPr>
          <w:rFonts w:cs="Arial"/>
          <w:color w:val="222222"/>
          <w:szCs w:val="24"/>
          <w:shd w:val="clear" w:color="auto" w:fill="FFFFFF"/>
        </w:rPr>
        <w:t>based road safety measures. </w:t>
      </w:r>
      <w:r w:rsidR="00093C27" w:rsidRPr="00885468">
        <w:rPr>
          <w:rFonts w:cs="Arial"/>
          <w:i/>
          <w:iCs/>
          <w:color w:val="222222"/>
          <w:szCs w:val="24"/>
          <w:shd w:val="clear" w:color="auto" w:fill="FFFFFF"/>
        </w:rPr>
        <w:t>IET Intelligent Transport Systems</w:t>
      </w:r>
      <w:r w:rsidR="00093C27" w:rsidRPr="00885468">
        <w:rPr>
          <w:rFonts w:cs="Arial"/>
          <w:color w:val="222222"/>
          <w:szCs w:val="24"/>
          <w:shd w:val="clear" w:color="auto" w:fill="FFFFFF"/>
        </w:rPr>
        <w:t>, </w:t>
      </w:r>
      <w:r w:rsidR="00093C27" w:rsidRPr="00885468">
        <w:rPr>
          <w:rFonts w:cs="Arial"/>
          <w:i/>
          <w:iCs/>
          <w:color w:val="222222"/>
          <w:szCs w:val="24"/>
          <w:shd w:val="clear" w:color="auto" w:fill="FFFFFF"/>
        </w:rPr>
        <w:t>8</w:t>
      </w:r>
      <w:r w:rsidR="00093C27" w:rsidRPr="00885468">
        <w:rPr>
          <w:rFonts w:cs="Arial"/>
          <w:color w:val="222222"/>
          <w:szCs w:val="24"/>
          <w:shd w:val="clear" w:color="auto" w:fill="FFFFFF"/>
        </w:rPr>
        <w:t>(3), 190-199</w:t>
      </w:r>
    </w:p>
    <w:p w14:paraId="202AB887" w14:textId="77777777" w:rsidR="00093C27" w:rsidRPr="00885468" w:rsidRDefault="00093C27" w:rsidP="00A95CD7">
      <w:pPr>
        <w:spacing w:after="200"/>
        <w:ind w:left="720" w:hanging="720"/>
        <w:contextualSpacing/>
        <w:rPr>
          <w:i/>
          <w:iCs/>
          <w:szCs w:val="24"/>
        </w:rPr>
      </w:pPr>
    </w:p>
    <w:p w14:paraId="21F5D475" w14:textId="77777777" w:rsidR="00093C27" w:rsidRPr="00885468" w:rsidRDefault="00093C27" w:rsidP="00A95CD7">
      <w:pPr>
        <w:spacing w:after="200"/>
        <w:ind w:left="720" w:hanging="720"/>
        <w:contextualSpacing/>
        <w:rPr>
          <w:rFonts w:cs="Arial"/>
          <w:color w:val="222222"/>
          <w:szCs w:val="24"/>
          <w:shd w:val="clear" w:color="auto" w:fill="FFFFFF"/>
        </w:rPr>
      </w:pPr>
      <w:r w:rsidRPr="00885468">
        <w:rPr>
          <w:rFonts w:cstheme="majorBidi"/>
          <w:szCs w:val="24"/>
        </w:rPr>
        <w:t xml:space="preserve">[17] </w:t>
      </w:r>
      <w:r w:rsidRPr="00885468">
        <w:rPr>
          <w:rFonts w:cs="Arial"/>
          <w:color w:val="222222"/>
          <w:szCs w:val="24"/>
          <w:shd w:val="clear" w:color="auto" w:fill="FFFFFF"/>
        </w:rPr>
        <w:t>Topolšek, D., Areh, I., &amp; Cvahte, T. (2016). Examination of driver detection of roadside traffic signs and advertisements using eye tracking. </w:t>
      </w:r>
      <w:r w:rsidRPr="00885468">
        <w:rPr>
          <w:rFonts w:cs="Arial"/>
          <w:i/>
          <w:iCs/>
          <w:color w:val="222222"/>
          <w:szCs w:val="24"/>
          <w:shd w:val="clear" w:color="auto" w:fill="FFFFFF"/>
        </w:rPr>
        <w:t>Transportation Research Part F: Traffic Psychology and Behaviour</w:t>
      </w:r>
      <w:r w:rsidRPr="00885468">
        <w:rPr>
          <w:rFonts w:cs="Arial"/>
          <w:color w:val="222222"/>
          <w:szCs w:val="24"/>
          <w:shd w:val="clear" w:color="auto" w:fill="FFFFFF"/>
        </w:rPr>
        <w:t>, </w:t>
      </w:r>
      <w:r w:rsidRPr="00885468">
        <w:rPr>
          <w:rFonts w:cs="Arial"/>
          <w:i/>
          <w:iCs/>
          <w:color w:val="222222"/>
          <w:szCs w:val="24"/>
          <w:shd w:val="clear" w:color="auto" w:fill="FFFFFF"/>
        </w:rPr>
        <w:t>43</w:t>
      </w:r>
      <w:r w:rsidRPr="00885468">
        <w:rPr>
          <w:rFonts w:cs="Arial"/>
          <w:color w:val="222222"/>
          <w:szCs w:val="24"/>
          <w:shd w:val="clear" w:color="auto" w:fill="FFFFFF"/>
        </w:rPr>
        <w:t>, 212-224.</w:t>
      </w:r>
    </w:p>
    <w:p w14:paraId="6EE455EE" w14:textId="77777777" w:rsidR="00093C27" w:rsidRPr="00885468" w:rsidRDefault="00093C27" w:rsidP="00A95CD7">
      <w:pPr>
        <w:spacing w:after="200"/>
        <w:ind w:left="720" w:hanging="720"/>
        <w:contextualSpacing/>
        <w:rPr>
          <w:rFonts w:cs="Arial"/>
          <w:color w:val="222222"/>
          <w:szCs w:val="24"/>
          <w:shd w:val="clear" w:color="auto" w:fill="FFFFFF"/>
        </w:rPr>
      </w:pPr>
    </w:p>
    <w:p w14:paraId="48C18BF6" w14:textId="77777777" w:rsidR="00093C27" w:rsidRPr="00885468" w:rsidRDefault="00093C27" w:rsidP="00A95CD7">
      <w:pPr>
        <w:spacing w:after="200"/>
        <w:ind w:left="720" w:hanging="720"/>
        <w:contextualSpacing/>
        <w:rPr>
          <w:rFonts w:cstheme="majorHAnsi"/>
          <w:szCs w:val="24"/>
        </w:rPr>
      </w:pPr>
      <w:r w:rsidRPr="00885468">
        <w:rPr>
          <w:rFonts w:cstheme="majorHAnsi"/>
          <w:szCs w:val="24"/>
        </w:rPr>
        <w:lastRenderedPageBreak/>
        <w:t xml:space="preserve">[18] </w:t>
      </w:r>
      <w:r w:rsidRPr="00885468">
        <w:rPr>
          <w:rFonts w:cs="Arial"/>
          <w:color w:val="222222"/>
          <w:szCs w:val="24"/>
          <w:shd w:val="clear" w:color="auto" w:fill="FFFFFF"/>
        </w:rPr>
        <w:t>Farhat, W., Faiedh, H., Souani, C., &amp; Besbes, K. (2016). Real-time hardware/software co-design of a traffic sign recognition system using Zynq FPGA. In </w:t>
      </w:r>
      <w:r w:rsidRPr="00885468">
        <w:rPr>
          <w:rFonts w:cs="Arial"/>
          <w:i/>
          <w:iCs/>
          <w:color w:val="222222"/>
          <w:szCs w:val="24"/>
          <w:shd w:val="clear" w:color="auto" w:fill="FFFFFF"/>
        </w:rPr>
        <w:t>2016 11th International Design &amp; Test Symposium (IDT)</w:t>
      </w:r>
      <w:r w:rsidRPr="00885468">
        <w:rPr>
          <w:rFonts w:cs="Arial"/>
          <w:color w:val="222222"/>
          <w:szCs w:val="24"/>
          <w:shd w:val="clear" w:color="auto" w:fill="FFFFFF"/>
        </w:rPr>
        <w:t> (pp. 302-307). IEEE.</w:t>
      </w:r>
    </w:p>
    <w:p w14:paraId="442349FD" w14:textId="77777777" w:rsidR="00093C27" w:rsidRPr="00885468" w:rsidRDefault="00093C27" w:rsidP="00A95CD7">
      <w:pPr>
        <w:spacing w:after="200"/>
        <w:ind w:left="720" w:hanging="720"/>
        <w:contextualSpacing/>
        <w:rPr>
          <w:rFonts w:cstheme="minorHAnsi"/>
          <w:szCs w:val="24"/>
        </w:rPr>
      </w:pPr>
    </w:p>
    <w:p w14:paraId="18DA3EC9" w14:textId="77777777" w:rsidR="00093C27" w:rsidRPr="00885468" w:rsidRDefault="00093C27" w:rsidP="00A95CD7">
      <w:pPr>
        <w:spacing w:after="200"/>
        <w:ind w:left="720" w:hanging="720"/>
        <w:contextualSpacing/>
        <w:rPr>
          <w:rFonts w:cs="Arial"/>
          <w:color w:val="222222"/>
          <w:szCs w:val="24"/>
          <w:shd w:val="clear" w:color="auto" w:fill="FFFFFF"/>
        </w:rPr>
      </w:pPr>
      <w:r w:rsidRPr="00885468">
        <w:rPr>
          <w:rFonts w:cs="Arial"/>
          <w:color w:val="222222"/>
          <w:szCs w:val="24"/>
          <w:shd w:val="clear" w:color="auto" w:fill="FFFFFF"/>
        </w:rPr>
        <w:t>[19] Arcos-García, Á., Álvarez-García, J. A., &amp; Soria-Morillo, L. M. (2018). Evaluation of deep neural networks for traffic sign detection systems. </w:t>
      </w:r>
      <w:r w:rsidRPr="00885468">
        <w:rPr>
          <w:rFonts w:cs="Arial"/>
          <w:i/>
          <w:iCs/>
          <w:color w:val="222222"/>
          <w:szCs w:val="24"/>
          <w:shd w:val="clear" w:color="auto" w:fill="FFFFFF"/>
        </w:rPr>
        <w:t>Neurocomputing</w:t>
      </w:r>
      <w:r w:rsidRPr="00885468">
        <w:rPr>
          <w:rFonts w:cs="Arial"/>
          <w:color w:val="222222"/>
          <w:szCs w:val="24"/>
          <w:shd w:val="clear" w:color="auto" w:fill="FFFFFF"/>
        </w:rPr>
        <w:t>, </w:t>
      </w:r>
      <w:r w:rsidRPr="00885468">
        <w:rPr>
          <w:rFonts w:cs="Arial"/>
          <w:i/>
          <w:iCs/>
          <w:color w:val="222222"/>
          <w:szCs w:val="24"/>
          <w:shd w:val="clear" w:color="auto" w:fill="FFFFFF"/>
        </w:rPr>
        <w:t>316</w:t>
      </w:r>
      <w:r w:rsidRPr="00885468">
        <w:rPr>
          <w:rFonts w:cs="Arial"/>
          <w:color w:val="222222"/>
          <w:szCs w:val="24"/>
          <w:shd w:val="clear" w:color="auto" w:fill="FFFFFF"/>
        </w:rPr>
        <w:t>, 332-344.</w:t>
      </w:r>
    </w:p>
    <w:p w14:paraId="07A770A0" w14:textId="77777777" w:rsidR="00093C27" w:rsidRPr="00885468" w:rsidRDefault="00093C27" w:rsidP="00A95CD7">
      <w:pPr>
        <w:spacing w:after="200"/>
        <w:ind w:left="720" w:hanging="720"/>
        <w:contextualSpacing/>
        <w:rPr>
          <w:rFonts w:cstheme="minorHAnsi"/>
          <w:szCs w:val="24"/>
        </w:rPr>
      </w:pPr>
    </w:p>
    <w:p w14:paraId="3D98682B" w14:textId="77777777" w:rsidR="00093C27" w:rsidRPr="00885468" w:rsidRDefault="00093C27" w:rsidP="00A95CD7">
      <w:pPr>
        <w:spacing w:after="200"/>
        <w:ind w:left="720" w:hanging="720"/>
        <w:contextualSpacing/>
        <w:rPr>
          <w:rFonts w:cs="Arial"/>
          <w:color w:val="222222"/>
          <w:szCs w:val="24"/>
          <w:shd w:val="clear" w:color="auto" w:fill="FFFFFF"/>
        </w:rPr>
      </w:pPr>
      <w:r w:rsidRPr="00885468">
        <w:rPr>
          <w:rFonts w:cstheme="minorHAnsi"/>
          <w:szCs w:val="24"/>
        </w:rPr>
        <w:t xml:space="preserve">[20] </w:t>
      </w:r>
      <w:r w:rsidRPr="00885468">
        <w:rPr>
          <w:rFonts w:cs="Arial"/>
          <w:color w:val="222222"/>
          <w:szCs w:val="24"/>
          <w:shd w:val="clear" w:color="auto" w:fill="FFFFFF"/>
        </w:rPr>
        <w:t>Arcos-García, Á., Álvarez-García, J. A., &amp; Soria-Morillo, L. M. (2018). Evaluation of deep neural networks for traffic sign detection systems. </w:t>
      </w:r>
      <w:r w:rsidRPr="00885468">
        <w:rPr>
          <w:rFonts w:cs="Arial"/>
          <w:i/>
          <w:iCs/>
          <w:color w:val="222222"/>
          <w:szCs w:val="24"/>
          <w:shd w:val="clear" w:color="auto" w:fill="FFFFFF"/>
        </w:rPr>
        <w:t>Neurocomputing</w:t>
      </w:r>
      <w:r w:rsidRPr="00885468">
        <w:rPr>
          <w:rFonts w:cs="Arial"/>
          <w:color w:val="222222"/>
          <w:szCs w:val="24"/>
          <w:shd w:val="clear" w:color="auto" w:fill="FFFFFF"/>
        </w:rPr>
        <w:t>, </w:t>
      </w:r>
      <w:r w:rsidRPr="00885468">
        <w:rPr>
          <w:rFonts w:cs="Arial"/>
          <w:i/>
          <w:iCs/>
          <w:color w:val="222222"/>
          <w:szCs w:val="24"/>
          <w:shd w:val="clear" w:color="auto" w:fill="FFFFFF"/>
        </w:rPr>
        <w:t>316</w:t>
      </w:r>
      <w:r w:rsidRPr="00885468">
        <w:rPr>
          <w:rFonts w:cs="Arial"/>
          <w:color w:val="222222"/>
          <w:szCs w:val="24"/>
          <w:shd w:val="clear" w:color="auto" w:fill="FFFFFF"/>
        </w:rPr>
        <w:t>, 332-344.</w:t>
      </w:r>
    </w:p>
    <w:p w14:paraId="1AE0FC63" w14:textId="77777777" w:rsidR="00093C27" w:rsidRPr="00801118" w:rsidRDefault="00093C27" w:rsidP="00A95CD7">
      <w:pPr>
        <w:spacing w:after="200"/>
        <w:ind w:left="720" w:hanging="720"/>
        <w:contextualSpacing/>
        <w:rPr>
          <w:rFonts w:cs="Arial"/>
          <w:color w:val="222222"/>
          <w:szCs w:val="24"/>
          <w:shd w:val="clear" w:color="auto" w:fill="FFFFFF"/>
        </w:rPr>
      </w:pPr>
    </w:p>
    <w:p w14:paraId="443F0F5F" w14:textId="77777777" w:rsidR="00093C27" w:rsidRPr="00801118" w:rsidRDefault="00093C27" w:rsidP="00A95CD7">
      <w:pPr>
        <w:spacing w:after="200"/>
        <w:ind w:left="720" w:hanging="720"/>
        <w:contextualSpacing/>
        <w:rPr>
          <w:rFonts w:cs="Arial"/>
          <w:color w:val="222222"/>
          <w:szCs w:val="24"/>
          <w:shd w:val="clear" w:color="auto" w:fill="FFFFFF"/>
        </w:rPr>
      </w:pPr>
      <w:r w:rsidRPr="00801118">
        <w:rPr>
          <w:rFonts w:cstheme="majorHAnsi"/>
          <w:szCs w:val="24"/>
        </w:rPr>
        <w:t xml:space="preserve">[21] </w:t>
      </w:r>
      <w:r w:rsidRPr="00801118">
        <w:rPr>
          <w:rFonts w:cs="Arial"/>
          <w:color w:val="222222"/>
          <w:szCs w:val="24"/>
          <w:shd w:val="clear" w:color="auto" w:fill="FFFFFF"/>
        </w:rPr>
        <w:t>Vinh, T. Q. (201</w:t>
      </w:r>
      <w:r w:rsidR="00FB56DF" w:rsidRPr="00801118">
        <w:rPr>
          <w:rFonts w:cs="Arial"/>
          <w:color w:val="222222"/>
          <w:szCs w:val="24"/>
          <w:shd w:val="clear" w:color="auto" w:fill="FFFFFF"/>
        </w:rPr>
        <w:t>5</w:t>
      </w:r>
      <w:r w:rsidRPr="00801118">
        <w:rPr>
          <w:rFonts w:cs="Arial"/>
          <w:color w:val="222222"/>
          <w:szCs w:val="24"/>
          <w:shd w:val="clear" w:color="auto" w:fill="FFFFFF"/>
        </w:rPr>
        <w:t>). Real-time traffic sign detection and recognition system based on friendlyARM Tiny4412 board. In </w:t>
      </w:r>
      <w:r w:rsidRPr="00801118">
        <w:rPr>
          <w:rFonts w:cs="Arial"/>
          <w:i/>
          <w:iCs/>
          <w:color w:val="222222"/>
          <w:szCs w:val="24"/>
          <w:shd w:val="clear" w:color="auto" w:fill="FFFFFF"/>
        </w:rPr>
        <w:t>2015 International Conference on Communications, Management and Telecommunications (ComManTel)</w:t>
      </w:r>
      <w:r w:rsidRPr="00801118">
        <w:rPr>
          <w:rFonts w:cs="Arial"/>
          <w:color w:val="222222"/>
          <w:szCs w:val="24"/>
          <w:shd w:val="clear" w:color="auto" w:fill="FFFFFF"/>
        </w:rPr>
        <w:t> (pp. 142-146). IEEE.</w:t>
      </w:r>
    </w:p>
    <w:p w14:paraId="423D8C33" w14:textId="77777777" w:rsidR="00093C27" w:rsidRPr="00885468" w:rsidRDefault="00093C27" w:rsidP="00A95CD7">
      <w:pPr>
        <w:spacing w:after="200"/>
        <w:ind w:left="720" w:hanging="720"/>
        <w:contextualSpacing/>
        <w:rPr>
          <w:rFonts w:cstheme="majorHAnsi"/>
          <w:szCs w:val="24"/>
        </w:rPr>
      </w:pPr>
    </w:p>
    <w:p w14:paraId="4E384E74" w14:textId="77777777" w:rsidR="00093C27" w:rsidRDefault="00093C27" w:rsidP="00A95CD7">
      <w:pPr>
        <w:spacing w:after="200"/>
        <w:ind w:left="720" w:hanging="720"/>
        <w:contextualSpacing/>
        <w:rPr>
          <w:rFonts w:cs="Arial"/>
          <w:color w:val="222222"/>
          <w:szCs w:val="24"/>
          <w:shd w:val="clear" w:color="auto" w:fill="FFFFFF"/>
        </w:rPr>
      </w:pPr>
      <w:r w:rsidRPr="00885468">
        <w:rPr>
          <w:rFonts w:cstheme="majorHAnsi"/>
          <w:szCs w:val="24"/>
        </w:rPr>
        <w:t xml:space="preserve">[22] </w:t>
      </w:r>
      <w:r w:rsidRPr="00885468">
        <w:rPr>
          <w:rFonts w:cs="Arial"/>
          <w:color w:val="222222"/>
          <w:szCs w:val="24"/>
          <w:shd w:val="clear" w:color="auto" w:fill="FFFFFF"/>
        </w:rPr>
        <w:t>Welch, S., &amp; Mann, R. (2001). The development of a benchmarking and performance improvement resource. </w:t>
      </w:r>
      <w:r w:rsidRPr="00885468">
        <w:rPr>
          <w:rFonts w:cs="Arial"/>
          <w:i/>
          <w:iCs/>
          <w:color w:val="222222"/>
          <w:szCs w:val="24"/>
          <w:shd w:val="clear" w:color="auto" w:fill="FFFFFF"/>
        </w:rPr>
        <w:t>Benchmarking: An International Journal</w:t>
      </w:r>
      <w:r w:rsidRPr="00885468">
        <w:rPr>
          <w:rFonts w:cs="Arial"/>
          <w:color w:val="222222"/>
          <w:szCs w:val="24"/>
          <w:shd w:val="clear" w:color="auto" w:fill="FFFFFF"/>
        </w:rPr>
        <w:t>, </w:t>
      </w:r>
      <w:r w:rsidRPr="00885468">
        <w:rPr>
          <w:rFonts w:cs="Arial"/>
          <w:i/>
          <w:iCs/>
          <w:color w:val="222222"/>
          <w:szCs w:val="24"/>
          <w:shd w:val="clear" w:color="auto" w:fill="FFFFFF"/>
        </w:rPr>
        <w:t>8</w:t>
      </w:r>
      <w:r w:rsidRPr="00885468">
        <w:rPr>
          <w:rFonts w:cs="Arial"/>
          <w:color w:val="222222"/>
          <w:szCs w:val="24"/>
          <w:shd w:val="clear" w:color="auto" w:fill="FFFFFF"/>
        </w:rPr>
        <w:t>(5), 431-452.</w:t>
      </w:r>
    </w:p>
    <w:p w14:paraId="161CB899" w14:textId="77777777" w:rsidR="00C32D74" w:rsidRPr="00885468" w:rsidRDefault="00C32D74" w:rsidP="00A95CD7">
      <w:pPr>
        <w:spacing w:after="200"/>
        <w:ind w:left="720" w:hanging="720"/>
        <w:contextualSpacing/>
        <w:rPr>
          <w:rFonts w:cs="Arial"/>
          <w:color w:val="222222"/>
          <w:szCs w:val="24"/>
          <w:shd w:val="clear" w:color="auto" w:fill="FFFFFF"/>
        </w:rPr>
      </w:pPr>
    </w:p>
    <w:p w14:paraId="61268E62" w14:textId="73DD7816" w:rsidR="00093C27" w:rsidRPr="00885468" w:rsidRDefault="00093C27" w:rsidP="00A95CD7">
      <w:pPr>
        <w:spacing w:after="200"/>
        <w:ind w:left="720" w:hanging="720"/>
        <w:contextualSpacing/>
        <w:rPr>
          <w:rFonts w:cs="Arial"/>
          <w:color w:val="222222"/>
          <w:szCs w:val="24"/>
          <w:shd w:val="clear" w:color="auto" w:fill="FFFFFF"/>
        </w:rPr>
      </w:pPr>
      <w:r w:rsidRPr="00885468">
        <w:rPr>
          <w:rFonts w:cs="Arial"/>
          <w:color w:val="222222"/>
          <w:szCs w:val="24"/>
          <w:shd w:val="clear" w:color="auto" w:fill="FFFFFF"/>
        </w:rPr>
        <w:t>[23]</w:t>
      </w:r>
      <w:r w:rsidR="00C32D74" w:rsidRPr="00C32D74">
        <w:t xml:space="preserve"> </w:t>
      </w:r>
      <w:r w:rsidR="00C32D74" w:rsidRPr="00C32D74">
        <w:rPr>
          <w:rFonts w:cs="Arial"/>
          <w:color w:val="222222"/>
          <w:szCs w:val="24"/>
          <w:shd w:val="clear" w:color="auto" w:fill="FFFFFF"/>
        </w:rPr>
        <w:t xml:space="preserve">Zotti, J. (2022, December 1). Tesla: 3 catalizzatori per le azioni in Borsa. Investire.biz. </w:t>
      </w:r>
      <w:hyperlink r:id="rId79" w:history="1">
        <w:r w:rsidR="000A67E9" w:rsidRPr="003E6029">
          <w:rPr>
            <w:rStyle w:val="Hyperlink"/>
            <w:rFonts w:cs="Arial"/>
            <w:szCs w:val="24"/>
            <w:shd w:val="clear" w:color="auto" w:fill="FFFFFF"/>
          </w:rPr>
          <w:t>https://investire.biz/news/azioni/tesla-borsa-wall-street</w:t>
        </w:r>
      </w:hyperlink>
      <w:r w:rsidR="000A67E9">
        <w:rPr>
          <w:rFonts w:cs="Arial"/>
          <w:color w:val="222222"/>
          <w:szCs w:val="24"/>
          <w:shd w:val="clear" w:color="auto" w:fill="FFFFFF"/>
        </w:rPr>
        <w:t xml:space="preserve"> </w:t>
      </w:r>
    </w:p>
    <w:p w14:paraId="1F312211" w14:textId="77777777" w:rsidR="00093C27" w:rsidRPr="00885468" w:rsidRDefault="00093C27" w:rsidP="00A95CD7">
      <w:pPr>
        <w:spacing w:after="200"/>
        <w:ind w:left="720" w:hanging="720"/>
        <w:contextualSpacing/>
        <w:rPr>
          <w:rFonts w:cs="Arial"/>
          <w:color w:val="222222"/>
          <w:szCs w:val="24"/>
          <w:shd w:val="clear" w:color="auto" w:fill="FFFFFF"/>
        </w:rPr>
      </w:pPr>
    </w:p>
    <w:p w14:paraId="3AF49F32" w14:textId="77777777" w:rsidR="00093C27" w:rsidRPr="00885468" w:rsidRDefault="00093C27" w:rsidP="00A95CD7">
      <w:pPr>
        <w:spacing w:after="200"/>
        <w:ind w:left="720" w:hanging="720"/>
        <w:contextualSpacing/>
        <w:jc w:val="left"/>
        <w:rPr>
          <w:rFonts w:cs="Arial"/>
          <w:color w:val="222222"/>
          <w:szCs w:val="24"/>
          <w:shd w:val="clear" w:color="auto" w:fill="FFFFFF"/>
        </w:rPr>
      </w:pPr>
      <w:r w:rsidRPr="00885468">
        <w:rPr>
          <w:rFonts w:cs="Arial"/>
          <w:color w:val="222222"/>
          <w:szCs w:val="24"/>
          <w:shd w:val="clear" w:color="auto" w:fill="FFFFFF"/>
        </w:rPr>
        <w:t xml:space="preserve">[24] Ameen, M. A. (2023). Understanding Convolutional Neural networks (CNNs): best for image classification. </w:t>
      </w:r>
      <w:hyperlink r:id="rId80" w:history="1">
        <w:r w:rsidRPr="00885468">
          <w:rPr>
            <w:rStyle w:val="Hyperlink"/>
            <w:rFonts w:cs="Arial"/>
            <w:szCs w:val="24"/>
            <w:shd w:val="clear" w:color="auto" w:fill="FFFFFF"/>
          </w:rPr>
          <w:t>https://www.linkedin.com/pulse/understanding-convolutional-neural-networks-cnns-best-al-ameen</w:t>
        </w:r>
      </w:hyperlink>
    </w:p>
    <w:p w14:paraId="558C23C5" w14:textId="77777777" w:rsidR="00D04D1D" w:rsidRPr="00885468" w:rsidRDefault="00D04D1D" w:rsidP="00A95CD7">
      <w:pPr>
        <w:spacing w:after="200"/>
        <w:ind w:left="720" w:hanging="720"/>
        <w:contextualSpacing/>
        <w:rPr>
          <w:rFonts w:cs="Arial"/>
          <w:color w:val="222222"/>
          <w:szCs w:val="24"/>
          <w:shd w:val="clear" w:color="auto" w:fill="FFFFFF"/>
        </w:rPr>
      </w:pPr>
    </w:p>
    <w:p w14:paraId="7C4517E7" w14:textId="77777777" w:rsidR="00D04D1D" w:rsidRPr="00885468" w:rsidRDefault="00D04D1D" w:rsidP="00A95CD7">
      <w:pPr>
        <w:spacing w:after="200"/>
        <w:ind w:left="720" w:hanging="720"/>
        <w:contextualSpacing/>
        <w:rPr>
          <w:szCs w:val="24"/>
        </w:rPr>
      </w:pPr>
      <w:r w:rsidRPr="00885468">
        <w:rPr>
          <w:rFonts w:cs="Arial"/>
          <w:color w:val="222222"/>
          <w:szCs w:val="24"/>
          <w:shd w:val="clear" w:color="auto" w:fill="FFFFFF"/>
        </w:rPr>
        <w:t xml:space="preserve">[25] </w:t>
      </w:r>
      <w:r w:rsidR="0056202A" w:rsidRPr="00885468">
        <w:rPr>
          <w:rFonts w:cs="Arial"/>
          <w:color w:val="222222"/>
          <w:szCs w:val="24"/>
          <w:shd w:val="clear" w:color="auto" w:fill="FFFFFF"/>
        </w:rPr>
        <w:t>Adcidl.</w:t>
      </w:r>
      <w:hyperlink r:id="rId81" w:history="1">
        <w:r w:rsidR="0056202A" w:rsidRPr="00885468">
          <w:rPr>
            <w:rStyle w:val="Hyperlink"/>
            <w:szCs w:val="24"/>
          </w:rPr>
          <w:t>https://www.adcidl.com/pdf/Omani-Road-Teraffic-Signs.pdf</w:t>
        </w:r>
      </w:hyperlink>
    </w:p>
    <w:p w14:paraId="01B2E2DF" w14:textId="77777777" w:rsidR="00093C27" w:rsidRPr="00885468" w:rsidRDefault="00093C27" w:rsidP="00A95CD7">
      <w:pPr>
        <w:spacing w:after="200"/>
        <w:ind w:left="720" w:hanging="720"/>
        <w:contextualSpacing/>
        <w:rPr>
          <w:rFonts w:cstheme="majorHAnsi"/>
          <w:szCs w:val="24"/>
        </w:rPr>
      </w:pPr>
    </w:p>
    <w:p w14:paraId="46B63258" w14:textId="77777777" w:rsidR="008B3A2E" w:rsidRPr="00885468" w:rsidRDefault="008B3A2E" w:rsidP="00A95CD7">
      <w:pPr>
        <w:spacing w:after="200"/>
        <w:ind w:left="720" w:hanging="720"/>
        <w:contextualSpacing/>
        <w:rPr>
          <w:rFonts w:eastAsia="Calibri"/>
          <w:szCs w:val="24"/>
        </w:rPr>
      </w:pPr>
      <w:r w:rsidRPr="00885468">
        <w:rPr>
          <w:rFonts w:eastAsia="Calibri"/>
          <w:szCs w:val="24"/>
        </w:rPr>
        <w:t xml:space="preserve">[26] </w:t>
      </w:r>
      <w:r w:rsidRPr="00885468">
        <w:rPr>
          <w:szCs w:val="24"/>
        </w:rPr>
        <w:t xml:space="preserve">Chiluka, S. R. Department of Mathematics and Natural Sciences Blekinge Institute of Technology </w:t>
      </w:r>
      <w:hyperlink r:id="rId82" w:history="1">
        <w:r w:rsidR="00FB56DF" w:rsidRPr="00885468">
          <w:rPr>
            <w:rStyle w:val="Hyperlink"/>
            <w:rFonts w:eastAsia="Calibri"/>
            <w:szCs w:val="24"/>
          </w:rPr>
          <w:t>https://www.diva-portal.org/smash/get/diva2:1546486/FULLTEXT02.pdf</w:t>
        </w:r>
      </w:hyperlink>
    </w:p>
    <w:p w14:paraId="56B62FB0" w14:textId="77777777" w:rsidR="00FB56DF" w:rsidRPr="00885468" w:rsidRDefault="00FB56DF" w:rsidP="00A95CD7">
      <w:pPr>
        <w:spacing w:after="200"/>
        <w:ind w:left="720" w:hanging="720"/>
        <w:contextualSpacing/>
        <w:rPr>
          <w:rFonts w:eastAsia="Calibri"/>
          <w:szCs w:val="24"/>
        </w:rPr>
      </w:pPr>
    </w:p>
    <w:p w14:paraId="26505BFD" w14:textId="77777777" w:rsidR="00A95CD7" w:rsidRDefault="00FB56DF" w:rsidP="00A95CD7">
      <w:pPr>
        <w:spacing w:after="200"/>
        <w:ind w:left="720" w:hanging="720"/>
        <w:contextualSpacing/>
        <w:rPr>
          <w:szCs w:val="24"/>
        </w:rPr>
      </w:pPr>
      <w:r w:rsidRPr="00885468">
        <w:rPr>
          <w:rFonts w:eastAsia="Calibri"/>
          <w:szCs w:val="24"/>
        </w:rPr>
        <w:t xml:space="preserve">[27] </w:t>
      </w:r>
      <w:r w:rsidRPr="00885468">
        <w:rPr>
          <w:szCs w:val="24"/>
        </w:rPr>
        <w:t xml:space="preserve">Dharmaraj. (2022). Convolutional Neural Networks (CNN) - architecture explained. </w:t>
      </w:r>
      <w:r w:rsidRPr="00885468">
        <w:rPr>
          <w:i/>
          <w:iCs/>
          <w:szCs w:val="24"/>
        </w:rPr>
        <w:t>Medium</w:t>
      </w:r>
      <w:r w:rsidRPr="00885468">
        <w:rPr>
          <w:szCs w:val="24"/>
        </w:rPr>
        <w:t xml:space="preserve">. </w:t>
      </w:r>
      <w:hyperlink r:id="rId83" w:history="1">
        <w:r w:rsidRPr="00885468">
          <w:rPr>
            <w:rStyle w:val="Hyperlink"/>
            <w:szCs w:val="24"/>
          </w:rPr>
          <w:t>https://medium.com/@draj0718/convolutional-neural-networks-cnn-architectures-explained-716fb197b243</w:t>
        </w:r>
      </w:hyperlink>
    </w:p>
    <w:p w14:paraId="73E5C5B5" w14:textId="77777777" w:rsidR="00A95CD7" w:rsidRDefault="00A95CD7" w:rsidP="00A95CD7">
      <w:pPr>
        <w:spacing w:after="200"/>
        <w:ind w:left="720" w:hanging="720"/>
        <w:contextualSpacing/>
        <w:rPr>
          <w:szCs w:val="24"/>
        </w:rPr>
      </w:pPr>
    </w:p>
    <w:p w14:paraId="50DEB7ED" w14:textId="77777777" w:rsidR="00A95CD7" w:rsidRDefault="0056202A" w:rsidP="00A95CD7">
      <w:pPr>
        <w:spacing w:after="200"/>
        <w:ind w:left="720" w:hanging="720"/>
        <w:contextualSpacing/>
        <w:rPr>
          <w:szCs w:val="24"/>
        </w:rPr>
      </w:pPr>
      <w:r w:rsidRPr="00885468">
        <w:rPr>
          <w:szCs w:val="24"/>
        </w:rPr>
        <w:lastRenderedPageBreak/>
        <w:t xml:space="preserve">[28] DeBell, A. (2023, January 10). </w:t>
      </w:r>
      <w:r w:rsidRPr="00885468">
        <w:rPr>
          <w:i/>
          <w:iCs/>
          <w:szCs w:val="24"/>
        </w:rPr>
        <w:t>What is the ADDIE Model of Instructional Design? - Water Bear Learning</w:t>
      </w:r>
      <w:r w:rsidRPr="00885468">
        <w:rPr>
          <w:szCs w:val="24"/>
        </w:rPr>
        <w:t xml:space="preserve">. Water Bear Learning. </w:t>
      </w:r>
      <w:hyperlink r:id="rId84" w:history="1">
        <w:r w:rsidRPr="00885468">
          <w:rPr>
            <w:rStyle w:val="Hyperlink"/>
            <w:szCs w:val="24"/>
          </w:rPr>
          <w:t>https://waterbearlearning.com/addie-model-instructional-design/</w:t>
        </w:r>
      </w:hyperlink>
    </w:p>
    <w:p w14:paraId="279E6CD6" w14:textId="3D6F84FC" w:rsidR="00801118" w:rsidRDefault="00FB4832" w:rsidP="00594DE0">
      <w:pPr>
        <w:pStyle w:val="ab"/>
        <w:spacing w:before="0" w:beforeAutospacing="0" w:after="0" w:afterAutospacing="0" w:line="480" w:lineRule="auto"/>
        <w:ind w:left="720" w:hanging="720"/>
        <w:rPr>
          <w:rFonts w:ascii="Garamond" w:hAnsi="Garamond"/>
        </w:rPr>
      </w:pPr>
      <w:r w:rsidRPr="00885468">
        <w:t xml:space="preserve">[29] </w:t>
      </w:r>
      <w:r w:rsidR="00594DE0" w:rsidRPr="00594DE0">
        <w:rPr>
          <w:rFonts w:ascii="Garamond" w:hAnsi="Garamond"/>
        </w:rPr>
        <w:t xml:space="preserve">Surinwarangkoon, T., Nitsuwat, S., &amp; Moore, E. (n.d.-c). Traffic sign recognition by color filtering and particle swarm optimization. ResearchGate. </w:t>
      </w:r>
      <w:hyperlink r:id="rId85" w:history="1">
        <w:r w:rsidR="00594DE0" w:rsidRPr="003E6029">
          <w:rPr>
            <w:rStyle w:val="Hyperlink"/>
            <w:rFonts w:ascii="Garamond" w:hAnsi="Garamond"/>
          </w:rPr>
          <w:t>https://www.researchgate.net/publication/268336973_Traffic_Sign_Recognition_by_Color_Filtering_and_Particle_Swarm_Optimization</w:t>
        </w:r>
      </w:hyperlink>
    </w:p>
    <w:p w14:paraId="46FBDBC5" w14:textId="77777777" w:rsidR="00594DE0" w:rsidRDefault="00594DE0" w:rsidP="00594DE0">
      <w:pPr>
        <w:pStyle w:val="ab"/>
        <w:spacing w:before="0" w:beforeAutospacing="0" w:after="0" w:afterAutospacing="0" w:line="480" w:lineRule="auto"/>
        <w:ind w:left="720" w:hanging="720"/>
        <w:rPr>
          <w:rtl/>
        </w:rPr>
      </w:pPr>
    </w:p>
    <w:p w14:paraId="1CB1D612" w14:textId="7882FB66" w:rsidR="00313120" w:rsidRPr="00801118" w:rsidRDefault="00313120" w:rsidP="004F18F6">
      <w:pPr>
        <w:pStyle w:val="muitypography-root"/>
        <w:spacing w:before="40" w:beforeAutospacing="0" w:after="200" w:afterAutospacing="0" w:line="360" w:lineRule="auto"/>
        <w:ind w:left="720" w:hanging="720"/>
        <w:jc w:val="both"/>
        <w:rPr>
          <w:rFonts w:ascii="Garamond" w:hAnsi="Garamond"/>
        </w:rPr>
      </w:pPr>
      <w:r w:rsidRPr="00801118">
        <w:rPr>
          <w:rFonts w:ascii="Garamond" w:hAnsi="Garamond"/>
        </w:rPr>
        <w:t>[30]</w:t>
      </w:r>
      <w:r w:rsidRPr="00801118">
        <w:rPr>
          <w:rFonts w:ascii="Garamond" w:hAnsi="Garamond"/>
          <w:i/>
          <w:iCs/>
        </w:rPr>
        <w:t xml:space="preserve"> ADDIE Model - Information Technology</w:t>
      </w:r>
      <w:r w:rsidRPr="00801118">
        <w:rPr>
          <w:rFonts w:ascii="Garamond" w:hAnsi="Garamond"/>
        </w:rPr>
        <w:t xml:space="preserve">. (2023). Information Technology. </w:t>
      </w:r>
      <w:hyperlink r:id="rId86" w:anchor=":~:text=The%20acronym%20%E2%80%9CADDIE%E2%80%9D%20stands%20for,think%20through%20a%20course's%20design" w:history="1">
        <w:r w:rsidRPr="00801118">
          <w:rPr>
            <w:rStyle w:val="Hyperlink"/>
            <w:rFonts w:ascii="Garamond" w:hAnsi="Garamond"/>
          </w:rPr>
          <w:t>https://www.uwb.edu/it/addie#:~:text=The%20acronym%20%E2%80%9CADDIE%E2%80%9D%20stands%20for,think%20through%20a%20course’s%20design</w:t>
        </w:r>
      </w:hyperlink>
      <w:r w:rsidRPr="00801118">
        <w:rPr>
          <w:rFonts w:ascii="Garamond" w:hAnsi="Garamond"/>
        </w:rPr>
        <w:t>.</w:t>
      </w:r>
    </w:p>
    <w:p w14:paraId="6D6E3B3D" w14:textId="77777777" w:rsidR="00313120" w:rsidRPr="00801118" w:rsidRDefault="00313120" w:rsidP="00801118">
      <w:pPr>
        <w:pStyle w:val="muitypography-root"/>
        <w:spacing w:beforeLines="40" w:before="96" w:beforeAutospacing="0" w:afterLines="40" w:after="96" w:afterAutospacing="0" w:line="360" w:lineRule="auto"/>
        <w:ind w:left="720" w:hanging="720"/>
        <w:rPr>
          <w:rFonts w:ascii="Garamond" w:hAnsi="Garamond"/>
        </w:rPr>
      </w:pPr>
    </w:p>
    <w:p w14:paraId="38E39709" w14:textId="0B17158D" w:rsidR="00607E49" w:rsidRDefault="00607E49" w:rsidP="004F18F6">
      <w:pPr>
        <w:pStyle w:val="muitypography-root"/>
        <w:spacing w:before="40" w:beforeAutospacing="0" w:after="200" w:afterAutospacing="0" w:line="360" w:lineRule="auto"/>
        <w:ind w:left="720" w:hanging="720"/>
        <w:jc w:val="both"/>
        <w:rPr>
          <w:rFonts w:ascii="Garamond" w:hAnsi="Garamond"/>
          <w:rtl/>
        </w:rPr>
      </w:pPr>
      <w:r w:rsidRPr="00801118">
        <w:rPr>
          <w:rFonts w:ascii="Garamond" w:hAnsi="Garamond"/>
        </w:rPr>
        <w:t xml:space="preserve">[31] Nanos, G., &amp; Nanos, G. (2023). </w:t>
      </w:r>
      <w:r w:rsidRPr="00801118">
        <w:rPr>
          <w:rFonts w:ascii="Garamond" w:hAnsi="Garamond"/>
          <w:i/>
          <w:iCs/>
        </w:rPr>
        <w:t>Object Detection: SSD Vs. YOLO | Baeldung on Computer Science</w:t>
      </w:r>
      <w:r w:rsidRPr="00801118">
        <w:rPr>
          <w:rFonts w:ascii="Garamond" w:hAnsi="Garamond"/>
        </w:rPr>
        <w:t xml:space="preserve">. Baeldung on Computer Science. </w:t>
      </w:r>
      <w:hyperlink r:id="rId87" w:anchor=":~:text=As%20for%20performance%20issues%2C%20SSD,more%20suitable%20for%20his%20application" w:history="1">
        <w:r w:rsidR="004F18F6" w:rsidRPr="0059533C">
          <w:rPr>
            <w:rStyle w:val="Hyperlink"/>
            <w:rFonts w:ascii="Garamond" w:hAnsi="Garamond"/>
          </w:rPr>
          <w:t>https://www.baeldung.com/cs/object-detection-ssd yolo#:~:text=As%20for%20performance%20issues%2C%20SSD,more%20suitable%20for%20his%20application</w:t>
        </w:r>
      </w:hyperlink>
      <w:r w:rsidRPr="00801118">
        <w:rPr>
          <w:rFonts w:ascii="Garamond" w:hAnsi="Garamond"/>
        </w:rPr>
        <w:t>.</w:t>
      </w:r>
    </w:p>
    <w:p w14:paraId="0E260220" w14:textId="4E7EB7EE" w:rsidR="00607E49" w:rsidRDefault="00607E49" w:rsidP="004F18F6">
      <w:pPr>
        <w:pStyle w:val="muitypography-root"/>
        <w:spacing w:beforeLines="40" w:before="96" w:beforeAutospacing="0" w:afterLines="40" w:after="96" w:afterAutospacing="0" w:line="360" w:lineRule="auto"/>
        <w:ind w:left="720" w:hanging="720"/>
      </w:pPr>
    </w:p>
    <w:p w14:paraId="632C2E89" w14:textId="77777777" w:rsidR="00885468" w:rsidRPr="00083EFD" w:rsidRDefault="00885468" w:rsidP="00885468">
      <w:pPr>
        <w:pStyle w:val="ab"/>
        <w:spacing w:before="40" w:beforeAutospacing="0" w:after="200" w:afterAutospacing="0" w:line="360" w:lineRule="auto"/>
        <w:ind w:left="720" w:hanging="720"/>
        <w:contextualSpacing/>
      </w:pPr>
    </w:p>
    <w:p w14:paraId="31021E5A" w14:textId="77777777" w:rsidR="00093C27" w:rsidRDefault="00093C27" w:rsidP="00ED2982">
      <w:pPr>
        <w:rPr>
          <w:rFonts w:eastAsia="Calibri"/>
        </w:rPr>
      </w:pPr>
    </w:p>
    <w:p w14:paraId="395341B5" w14:textId="77777777" w:rsidR="00093C27" w:rsidRDefault="00093C27" w:rsidP="00ED2982">
      <w:pPr>
        <w:rPr>
          <w:rFonts w:eastAsia="Calibri"/>
        </w:rPr>
      </w:pPr>
    </w:p>
    <w:p w14:paraId="4A0C7C85" w14:textId="77777777" w:rsidR="00093C27" w:rsidRDefault="00093C27" w:rsidP="00ED2982">
      <w:pPr>
        <w:rPr>
          <w:rFonts w:eastAsia="Calibri"/>
        </w:rPr>
      </w:pPr>
    </w:p>
    <w:p w14:paraId="5C11C3E5" w14:textId="77777777" w:rsidR="00093C27" w:rsidRDefault="00093C27" w:rsidP="00ED2982">
      <w:pPr>
        <w:rPr>
          <w:rFonts w:eastAsia="Calibri"/>
        </w:rPr>
      </w:pPr>
    </w:p>
    <w:p w14:paraId="30951045" w14:textId="77777777" w:rsidR="00093C27" w:rsidRDefault="00093C27" w:rsidP="00ED2982">
      <w:pPr>
        <w:rPr>
          <w:rFonts w:eastAsia="Calibri"/>
        </w:rPr>
      </w:pPr>
    </w:p>
    <w:p w14:paraId="619DE601" w14:textId="77777777" w:rsidR="00093C27" w:rsidRDefault="00093C27" w:rsidP="00ED2982">
      <w:pPr>
        <w:rPr>
          <w:rFonts w:eastAsia="Calibri"/>
        </w:rPr>
      </w:pPr>
    </w:p>
    <w:p w14:paraId="018DA463" w14:textId="77777777" w:rsidR="00093C27" w:rsidRDefault="00093C27" w:rsidP="00ED2982">
      <w:pPr>
        <w:rPr>
          <w:rFonts w:eastAsia="Calibri"/>
        </w:rPr>
      </w:pPr>
    </w:p>
    <w:p w14:paraId="31E80C48" w14:textId="77777777" w:rsidR="00093C27" w:rsidRDefault="00093C27" w:rsidP="00ED2982">
      <w:pPr>
        <w:rPr>
          <w:rFonts w:eastAsia="Calibri"/>
        </w:rPr>
      </w:pPr>
    </w:p>
    <w:p w14:paraId="2E2C0757" w14:textId="77777777" w:rsidR="00093C27" w:rsidRDefault="00093C27" w:rsidP="00ED2982">
      <w:pPr>
        <w:rPr>
          <w:rFonts w:eastAsia="Calibri"/>
        </w:rPr>
      </w:pPr>
    </w:p>
    <w:p w14:paraId="6A226A22" w14:textId="77777777" w:rsidR="00093C27" w:rsidRDefault="00093C27" w:rsidP="00ED2982">
      <w:pPr>
        <w:rPr>
          <w:rFonts w:eastAsia="Calibri"/>
        </w:rPr>
      </w:pPr>
    </w:p>
    <w:p w14:paraId="0C35102C" w14:textId="77777777" w:rsidR="004173C2" w:rsidRPr="00F609BE" w:rsidRDefault="004173C2" w:rsidP="00F609BE">
      <w:pPr>
        <w:rPr>
          <w:rFonts w:ascii="Times New Roman" w:hAnsi="Times New Roman"/>
          <w:spacing w:val="0"/>
          <w:szCs w:val="24"/>
          <w:lang w:val="en-GB" w:eastAsia="en-GB"/>
        </w:rPr>
      </w:pPr>
    </w:p>
    <w:sectPr w:rsidR="004173C2" w:rsidRPr="00F609BE" w:rsidSect="00D542CE">
      <w:type w:val="continuous"/>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AA2F03E" w14:textId="77777777" w:rsidR="000B0035" w:rsidRDefault="000B0035" w:rsidP="004F4713">
      <w:r>
        <w:separator/>
      </w:r>
    </w:p>
  </w:endnote>
  <w:endnote w:type="continuationSeparator" w:id="0">
    <w:p w14:paraId="6342A702" w14:textId="77777777" w:rsidR="000B0035" w:rsidRDefault="000B0035" w:rsidP="004F4713">
      <w:r>
        <w:continuationSeparator/>
      </w:r>
    </w:p>
  </w:endnote>
  <w:endnote w:type="continuationNotice" w:id="1">
    <w:p w14:paraId="24E1E329" w14:textId="77777777" w:rsidR="000B0035" w:rsidRDefault="000B0035">
      <w:pPr>
        <w:spacing w:before="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E00002FF" w:usb1="4000ACFF" w:usb2="00000001" w:usb3="00000000" w:csb0="0000019F" w:csb1="00000000"/>
  </w:font>
  <w:font w:name="Garamond">
    <w:panose1 w:val="02020404030301010803"/>
    <w:charset w:val="00"/>
    <w:family w:val="roman"/>
    <w:pitch w:val="variable"/>
    <w:sig w:usb0="000002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Lucida Calligraphy">
    <w:panose1 w:val="03010101010101010101"/>
    <w:charset w:val="00"/>
    <w:family w:val="script"/>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9376370"/>
      <w:docPartObj>
        <w:docPartGallery w:val="Page Numbers (Bottom of Page)"/>
        <w:docPartUnique/>
      </w:docPartObj>
    </w:sdtPr>
    <w:sdtEndPr>
      <w:rPr>
        <w:noProof/>
      </w:rPr>
    </w:sdtEndPr>
    <w:sdtContent>
      <w:p w14:paraId="5087D32C" w14:textId="17786B9D" w:rsidR="00FC1CB9" w:rsidRDefault="00FC1CB9">
        <w:pPr>
          <w:pStyle w:val="aa"/>
          <w:jc w:val="center"/>
        </w:pPr>
        <w:r>
          <w:fldChar w:fldCharType="begin"/>
        </w:r>
        <w:r>
          <w:instrText xml:space="preserve"> PAGE   \* MERGEFORMAT </w:instrText>
        </w:r>
        <w:r>
          <w:fldChar w:fldCharType="separate"/>
        </w:r>
        <w:r>
          <w:rPr>
            <w:noProof/>
          </w:rPr>
          <w:t>2</w:t>
        </w:r>
        <w:r>
          <w:rPr>
            <w:noProof/>
          </w:rPr>
          <w:fldChar w:fldCharType="end"/>
        </w:r>
      </w:p>
    </w:sdtContent>
  </w:sdt>
  <w:p w14:paraId="071D7125" w14:textId="77777777" w:rsidR="00137070" w:rsidRDefault="00137070">
    <w:pPr>
      <w:pStyle w:val="a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4738993"/>
      <w:docPartObj>
        <w:docPartGallery w:val="Page Numbers (Bottom of Page)"/>
        <w:docPartUnique/>
      </w:docPartObj>
    </w:sdtPr>
    <w:sdtEndPr>
      <w:rPr>
        <w:noProof/>
      </w:rPr>
    </w:sdtEndPr>
    <w:sdtContent>
      <w:p w14:paraId="66765040" w14:textId="04D09833" w:rsidR="00FC1CB9" w:rsidRDefault="00FC1CB9">
        <w:pPr>
          <w:pStyle w:val="aa"/>
          <w:jc w:val="center"/>
        </w:pPr>
        <w:r>
          <w:fldChar w:fldCharType="begin"/>
        </w:r>
        <w:r>
          <w:instrText xml:space="preserve"> PAGE   \* MERGEFORMAT </w:instrText>
        </w:r>
        <w:r>
          <w:fldChar w:fldCharType="separate"/>
        </w:r>
        <w:r>
          <w:rPr>
            <w:noProof/>
          </w:rPr>
          <w:t>2</w:t>
        </w:r>
        <w:r>
          <w:rPr>
            <w:noProof/>
          </w:rPr>
          <w:fldChar w:fldCharType="end"/>
        </w:r>
      </w:p>
    </w:sdtContent>
  </w:sdt>
  <w:p w14:paraId="4519C45E" w14:textId="2CC0407A" w:rsidR="00137070" w:rsidRDefault="00137070">
    <w:pPr>
      <w:pStyle w:val="a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8774B84" w14:textId="77777777" w:rsidR="000B0035" w:rsidRDefault="000B0035" w:rsidP="004F4713">
      <w:r>
        <w:separator/>
      </w:r>
    </w:p>
  </w:footnote>
  <w:footnote w:type="continuationSeparator" w:id="0">
    <w:p w14:paraId="092020DF" w14:textId="77777777" w:rsidR="000B0035" w:rsidRDefault="000B0035" w:rsidP="004F4713">
      <w:r>
        <w:continuationSeparator/>
      </w:r>
    </w:p>
  </w:footnote>
  <w:footnote w:type="continuationNotice" w:id="1">
    <w:p w14:paraId="12C0AF05" w14:textId="77777777" w:rsidR="000B0035" w:rsidRDefault="000B0035">
      <w:pPr>
        <w:spacing w:before="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ED5D2C"/>
    <w:multiLevelType w:val="multilevel"/>
    <w:tmpl w:val="04090025"/>
    <w:lvl w:ilvl="0">
      <w:start w:val="1"/>
      <w:numFmt w:val="decimal"/>
      <w:pStyle w:val="11"/>
      <w:lvlText w:val="%1"/>
      <w:lvlJc w:val="left"/>
      <w:pPr>
        <w:ind w:left="432" w:hanging="432"/>
      </w:pPr>
    </w:lvl>
    <w:lvl w:ilvl="1">
      <w:start w:val="1"/>
      <w:numFmt w:val="decimal"/>
      <w:pStyle w:val="21"/>
      <w:lvlText w:val="%1.%2"/>
      <w:lvlJc w:val="left"/>
      <w:pPr>
        <w:ind w:left="576" w:hanging="576"/>
      </w:pPr>
    </w:lvl>
    <w:lvl w:ilvl="2">
      <w:start w:val="1"/>
      <w:numFmt w:val="decimal"/>
      <w:pStyle w:val="31"/>
      <w:lvlText w:val="%1.%2.%3"/>
      <w:lvlJc w:val="left"/>
      <w:pPr>
        <w:ind w:left="720" w:hanging="720"/>
      </w:pPr>
    </w:lvl>
    <w:lvl w:ilvl="3">
      <w:start w:val="1"/>
      <w:numFmt w:val="decimal"/>
      <w:pStyle w:val="41"/>
      <w:lvlText w:val="%1.%2.%3.%4"/>
      <w:lvlJc w:val="left"/>
      <w:pPr>
        <w:ind w:left="864" w:hanging="864"/>
      </w:pPr>
    </w:lvl>
    <w:lvl w:ilvl="4">
      <w:start w:val="1"/>
      <w:numFmt w:val="decimal"/>
      <w:pStyle w:val="51"/>
      <w:lvlText w:val="%1.%2.%3.%4.%5"/>
      <w:lvlJc w:val="left"/>
      <w:pPr>
        <w:ind w:left="1008" w:hanging="1008"/>
      </w:pPr>
    </w:lvl>
    <w:lvl w:ilvl="5">
      <w:start w:val="1"/>
      <w:numFmt w:val="decimal"/>
      <w:pStyle w:val="61"/>
      <w:lvlText w:val="%1.%2.%3.%4.%5.%6"/>
      <w:lvlJc w:val="left"/>
      <w:pPr>
        <w:ind w:left="1152" w:hanging="1152"/>
      </w:pPr>
    </w:lvl>
    <w:lvl w:ilvl="6">
      <w:start w:val="1"/>
      <w:numFmt w:val="decimal"/>
      <w:pStyle w:val="71"/>
      <w:lvlText w:val="%1.%2.%3.%4.%5.%6.%7"/>
      <w:lvlJc w:val="left"/>
      <w:pPr>
        <w:ind w:left="1296" w:hanging="1296"/>
      </w:pPr>
    </w:lvl>
    <w:lvl w:ilvl="7">
      <w:start w:val="1"/>
      <w:numFmt w:val="decimal"/>
      <w:pStyle w:val="81"/>
      <w:lvlText w:val="%1.%2.%3.%4.%5.%6.%7.%8"/>
      <w:lvlJc w:val="left"/>
      <w:pPr>
        <w:ind w:left="1440" w:hanging="1440"/>
      </w:pPr>
    </w:lvl>
    <w:lvl w:ilvl="8">
      <w:start w:val="1"/>
      <w:numFmt w:val="decimal"/>
      <w:pStyle w:val="91"/>
      <w:lvlText w:val="%1.%2.%3.%4.%5.%6.%7.%8.%9"/>
      <w:lvlJc w:val="left"/>
      <w:pPr>
        <w:ind w:left="1584" w:hanging="1584"/>
      </w:pPr>
    </w:lvl>
  </w:abstractNum>
  <w:abstractNum w:abstractNumId="1" w15:restartNumberingAfterBreak="0">
    <w:nsid w:val="031E38C2"/>
    <w:multiLevelType w:val="hybridMultilevel"/>
    <w:tmpl w:val="89E2362E"/>
    <w:lvl w:ilvl="0" w:tplc="FFFFFFFF">
      <w:start w:val="1"/>
      <w:numFmt w:val="decimal"/>
      <w:lvlText w:val="%1."/>
      <w:lvlJc w:val="left"/>
      <w:pPr>
        <w:ind w:left="1440" w:hanging="360"/>
      </w:pPr>
      <w:rPr>
        <w:rFonts w:ascii="Arial" w:hAnsi="Arial" w:cs="Arial"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0BAE3A5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CEF572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15B3317B"/>
    <w:multiLevelType w:val="multilevel"/>
    <w:tmpl w:val="FE84A006"/>
    <w:lvl w:ilvl="0">
      <w:start w:val="1"/>
      <w:numFmt w:val="decimal"/>
      <w:lvlText w:val="%1."/>
      <w:lvlJc w:val="left"/>
      <w:pPr>
        <w:ind w:left="380" w:hanging="3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1F18189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2078414C"/>
    <w:multiLevelType w:val="hybridMultilevel"/>
    <w:tmpl w:val="02605592"/>
    <w:lvl w:ilvl="0" w:tplc="2FA66E16">
      <w:start w:val="1"/>
      <w:numFmt w:val="lowerRoman"/>
      <w:lvlText w:val="%1."/>
      <w:lvlJc w:val="left"/>
      <w:pPr>
        <w:ind w:left="2966" w:hanging="720"/>
      </w:pPr>
      <w:rPr>
        <w:rFonts w:cs="Times New Roman" w:hint="default"/>
      </w:rPr>
    </w:lvl>
    <w:lvl w:ilvl="1" w:tplc="575CD912">
      <w:start w:val="1"/>
      <w:numFmt w:val="decimal"/>
      <w:lvlText w:val="%2."/>
      <w:lvlJc w:val="left"/>
      <w:pPr>
        <w:ind w:left="806" w:hanging="360"/>
      </w:pPr>
      <w:rPr>
        <w:rFonts w:hint="default"/>
        <w:sz w:val="24"/>
        <w:szCs w:val="28"/>
      </w:rPr>
    </w:lvl>
    <w:lvl w:ilvl="2" w:tplc="0409001B" w:tentative="1">
      <w:start w:val="1"/>
      <w:numFmt w:val="lowerRoman"/>
      <w:lvlText w:val="%3."/>
      <w:lvlJc w:val="right"/>
      <w:pPr>
        <w:ind w:left="3326" w:hanging="180"/>
      </w:pPr>
    </w:lvl>
    <w:lvl w:ilvl="3" w:tplc="0409000F" w:tentative="1">
      <w:start w:val="1"/>
      <w:numFmt w:val="decimal"/>
      <w:lvlText w:val="%4."/>
      <w:lvlJc w:val="left"/>
      <w:pPr>
        <w:ind w:left="4046" w:hanging="360"/>
      </w:pPr>
    </w:lvl>
    <w:lvl w:ilvl="4" w:tplc="04090019" w:tentative="1">
      <w:start w:val="1"/>
      <w:numFmt w:val="lowerLetter"/>
      <w:lvlText w:val="%5."/>
      <w:lvlJc w:val="left"/>
      <w:pPr>
        <w:ind w:left="4766" w:hanging="360"/>
      </w:pPr>
    </w:lvl>
    <w:lvl w:ilvl="5" w:tplc="0409001B" w:tentative="1">
      <w:start w:val="1"/>
      <w:numFmt w:val="lowerRoman"/>
      <w:lvlText w:val="%6."/>
      <w:lvlJc w:val="right"/>
      <w:pPr>
        <w:ind w:left="5486" w:hanging="180"/>
      </w:pPr>
    </w:lvl>
    <w:lvl w:ilvl="6" w:tplc="0409000F" w:tentative="1">
      <w:start w:val="1"/>
      <w:numFmt w:val="decimal"/>
      <w:lvlText w:val="%7."/>
      <w:lvlJc w:val="left"/>
      <w:pPr>
        <w:ind w:left="6206" w:hanging="360"/>
      </w:pPr>
    </w:lvl>
    <w:lvl w:ilvl="7" w:tplc="04090019" w:tentative="1">
      <w:start w:val="1"/>
      <w:numFmt w:val="lowerLetter"/>
      <w:lvlText w:val="%8."/>
      <w:lvlJc w:val="left"/>
      <w:pPr>
        <w:ind w:left="6926" w:hanging="360"/>
      </w:pPr>
    </w:lvl>
    <w:lvl w:ilvl="8" w:tplc="0409001B" w:tentative="1">
      <w:start w:val="1"/>
      <w:numFmt w:val="lowerRoman"/>
      <w:lvlText w:val="%9."/>
      <w:lvlJc w:val="right"/>
      <w:pPr>
        <w:ind w:left="7646" w:hanging="180"/>
      </w:pPr>
    </w:lvl>
  </w:abstractNum>
  <w:abstractNum w:abstractNumId="7" w15:restartNumberingAfterBreak="0">
    <w:nsid w:val="289D3DD3"/>
    <w:multiLevelType w:val="hybridMultilevel"/>
    <w:tmpl w:val="BBFE7B0A"/>
    <w:lvl w:ilvl="0" w:tplc="C2E66498">
      <w:start w:val="1"/>
      <w:numFmt w:val="decimal"/>
      <w:lvlText w:val="%1."/>
      <w:lvlJc w:val="left"/>
      <w:pPr>
        <w:ind w:left="1080" w:hanging="360"/>
      </w:pPr>
      <w:rPr>
        <w:rFonts w:asciiTheme="majorHAnsi" w:eastAsia="Calibri" w:hAnsiTheme="majorHAnsi" w:cstheme="majorHAnsi"/>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319E2B0B"/>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330D3AB9"/>
    <w:multiLevelType w:val="multilevel"/>
    <w:tmpl w:val="FA563A30"/>
    <w:lvl w:ilvl="0">
      <w:start w:val="1"/>
      <w:numFmt w:val="decimal"/>
      <w:lvlText w:val="%1."/>
      <w:lvlJc w:val="left"/>
      <w:pPr>
        <w:ind w:left="1080" w:hanging="72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0" w15:restartNumberingAfterBreak="0">
    <w:nsid w:val="33561EDC"/>
    <w:multiLevelType w:val="hybridMultilevel"/>
    <w:tmpl w:val="C7F0F8A0"/>
    <w:lvl w:ilvl="0" w:tplc="FFFFFFFF">
      <w:start w:val="1"/>
      <w:numFmt w:val="decimal"/>
      <w:lvlText w:val="%1."/>
      <w:lvlJc w:val="left"/>
      <w:pPr>
        <w:ind w:left="1080" w:hanging="360"/>
      </w:pPr>
      <w:rPr>
        <w:rFonts w:ascii="Arial" w:hAnsi="Arial" w:cs="Aria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35D5665A"/>
    <w:multiLevelType w:val="hybridMultilevel"/>
    <w:tmpl w:val="D06AF6C2"/>
    <w:lvl w:ilvl="0" w:tplc="2FA66E16">
      <w:start w:val="1"/>
      <w:numFmt w:val="lowerRoman"/>
      <w:lvlText w:val="%1."/>
      <w:lvlJc w:val="left"/>
      <w:pPr>
        <w:ind w:left="2966" w:hanging="720"/>
      </w:pPr>
      <w:rPr>
        <w:rFonts w:cs="Times New Roman" w:hint="default"/>
      </w:rPr>
    </w:lvl>
    <w:lvl w:ilvl="1" w:tplc="04090019">
      <w:start w:val="1"/>
      <w:numFmt w:val="lowerLetter"/>
      <w:lvlText w:val="%2."/>
      <w:lvlJc w:val="left"/>
      <w:pPr>
        <w:ind w:left="2606" w:hanging="360"/>
      </w:pPr>
    </w:lvl>
    <w:lvl w:ilvl="2" w:tplc="0409001B" w:tentative="1">
      <w:start w:val="1"/>
      <w:numFmt w:val="lowerRoman"/>
      <w:lvlText w:val="%3."/>
      <w:lvlJc w:val="right"/>
      <w:pPr>
        <w:ind w:left="3326" w:hanging="180"/>
      </w:pPr>
    </w:lvl>
    <w:lvl w:ilvl="3" w:tplc="0409000F" w:tentative="1">
      <w:start w:val="1"/>
      <w:numFmt w:val="decimal"/>
      <w:lvlText w:val="%4."/>
      <w:lvlJc w:val="left"/>
      <w:pPr>
        <w:ind w:left="4046" w:hanging="360"/>
      </w:pPr>
    </w:lvl>
    <w:lvl w:ilvl="4" w:tplc="04090019" w:tentative="1">
      <w:start w:val="1"/>
      <w:numFmt w:val="lowerLetter"/>
      <w:lvlText w:val="%5."/>
      <w:lvlJc w:val="left"/>
      <w:pPr>
        <w:ind w:left="4766" w:hanging="360"/>
      </w:pPr>
    </w:lvl>
    <w:lvl w:ilvl="5" w:tplc="0409001B" w:tentative="1">
      <w:start w:val="1"/>
      <w:numFmt w:val="lowerRoman"/>
      <w:lvlText w:val="%6."/>
      <w:lvlJc w:val="right"/>
      <w:pPr>
        <w:ind w:left="5486" w:hanging="180"/>
      </w:pPr>
    </w:lvl>
    <w:lvl w:ilvl="6" w:tplc="0409000F" w:tentative="1">
      <w:start w:val="1"/>
      <w:numFmt w:val="decimal"/>
      <w:lvlText w:val="%7."/>
      <w:lvlJc w:val="left"/>
      <w:pPr>
        <w:ind w:left="6206" w:hanging="360"/>
      </w:pPr>
    </w:lvl>
    <w:lvl w:ilvl="7" w:tplc="04090019" w:tentative="1">
      <w:start w:val="1"/>
      <w:numFmt w:val="lowerLetter"/>
      <w:lvlText w:val="%8."/>
      <w:lvlJc w:val="left"/>
      <w:pPr>
        <w:ind w:left="6926" w:hanging="360"/>
      </w:pPr>
    </w:lvl>
    <w:lvl w:ilvl="8" w:tplc="0409001B" w:tentative="1">
      <w:start w:val="1"/>
      <w:numFmt w:val="lowerRoman"/>
      <w:lvlText w:val="%9."/>
      <w:lvlJc w:val="right"/>
      <w:pPr>
        <w:ind w:left="7646" w:hanging="180"/>
      </w:pPr>
    </w:lvl>
  </w:abstractNum>
  <w:abstractNum w:abstractNumId="12" w15:restartNumberingAfterBreak="0">
    <w:nsid w:val="3C74653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42AD2C7F"/>
    <w:multiLevelType w:val="hybridMultilevel"/>
    <w:tmpl w:val="6BB46D8E"/>
    <w:lvl w:ilvl="0" w:tplc="2FA66E16">
      <w:start w:val="1"/>
      <w:numFmt w:val="lowerRoman"/>
      <w:lvlText w:val="%1."/>
      <w:lvlJc w:val="left"/>
      <w:pPr>
        <w:ind w:left="2966" w:hanging="720"/>
      </w:pPr>
      <w:rPr>
        <w:rFonts w:cs="Times New Roman" w:hint="default"/>
      </w:rPr>
    </w:lvl>
    <w:lvl w:ilvl="1" w:tplc="04090019">
      <w:start w:val="1"/>
      <w:numFmt w:val="lowerLetter"/>
      <w:lvlText w:val="%2."/>
      <w:lvlJc w:val="left"/>
      <w:pPr>
        <w:ind w:left="2606" w:hanging="360"/>
      </w:pPr>
    </w:lvl>
    <w:lvl w:ilvl="2" w:tplc="0409001B" w:tentative="1">
      <w:start w:val="1"/>
      <w:numFmt w:val="lowerRoman"/>
      <w:lvlText w:val="%3."/>
      <w:lvlJc w:val="right"/>
      <w:pPr>
        <w:ind w:left="3326" w:hanging="180"/>
      </w:pPr>
    </w:lvl>
    <w:lvl w:ilvl="3" w:tplc="0409000F" w:tentative="1">
      <w:start w:val="1"/>
      <w:numFmt w:val="decimal"/>
      <w:lvlText w:val="%4."/>
      <w:lvlJc w:val="left"/>
      <w:pPr>
        <w:ind w:left="4046" w:hanging="360"/>
      </w:pPr>
    </w:lvl>
    <w:lvl w:ilvl="4" w:tplc="04090019" w:tentative="1">
      <w:start w:val="1"/>
      <w:numFmt w:val="lowerLetter"/>
      <w:lvlText w:val="%5."/>
      <w:lvlJc w:val="left"/>
      <w:pPr>
        <w:ind w:left="4766" w:hanging="360"/>
      </w:pPr>
    </w:lvl>
    <w:lvl w:ilvl="5" w:tplc="0409001B" w:tentative="1">
      <w:start w:val="1"/>
      <w:numFmt w:val="lowerRoman"/>
      <w:lvlText w:val="%6."/>
      <w:lvlJc w:val="right"/>
      <w:pPr>
        <w:ind w:left="5486" w:hanging="180"/>
      </w:pPr>
    </w:lvl>
    <w:lvl w:ilvl="6" w:tplc="0409000F" w:tentative="1">
      <w:start w:val="1"/>
      <w:numFmt w:val="decimal"/>
      <w:lvlText w:val="%7."/>
      <w:lvlJc w:val="left"/>
      <w:pPr>
        <w:ind w:left="6206" w:hanging="360"/>
      </w:pPr>
    </w:lvl>
    <w:lvl w:ilvl="7" w:tplc="04090019" w:tentative="1">
      <w:start w:val="1"/>
      <w:numFmt w:val="lowerLetter"/>
      <w:lvlText w:val="%8."/>
      <w:lvlJc w:val="left"/>
      <w:pPr>
        <w:ind w:left="6926" w:hanging="360"/>
      </w:pPr>
    </w:lvl>
    <w:lvl w:ilvl="8" w:tplc="0409001B" w:tentative="1">
      <w:start w:val="1"/>
      <w:numFmt w:val="lowerRoman"/>
      <w:lvlText w:val="%9."/>
      <w:lvlJc w:val="right"/>
      <w:pPr>
        <w:ind w:left="7646" w:hanging="180"/>
      </w:pPr>
    </w:lvl>
  </w:abstractNum>
  <w:abstractNum w:abstractNumId="14" w15:restartNumberingAfterBreak="0">
    <w:nsid w:val="4458286E"/>
    <w:multiLevelType w:val="hybridMultilevel"/>
    <w:tmpl w:val="F670D77A"/>
    <w:lvl w:ilvl="0" w:tplc="FFFFFFFF">
      <w:start w:val="1"/>
      <w:numFmt w:val="bullet"/>
      <w:lvlText w:val="-"/>
      <w:lvlJc w:val="left"/>
      <w:pPr>
        <w:ind w:left="720" w:hanging="360"/>
      </w:pPr>
      <w:rPr>
        <w:rFonts w:ascii="Garamond" w:eastAsia="Times New Roman" w:hAnsi="Garamond"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53C6032"/>
    <w:multiLevelType w:val="multilevel"/>
    <w:tmpl w:val="D6061EDC"/>
    <w:lvl w:ilvl="0">
      <w:start w:val="1"/>
      <w:numFmt w:val="decimal"/>
      <w:lvlText w:val="%1."/>
      <w:lvlJc w:val="left"/>
      <w:pPr>
        <w:ind w:left="720" w:hanging="360"/>
      </w:pPr>
      <w:rPr>
        <w:rFonts w:ascii="Garamond" w:eastAsia="Calibri" w:hAnsi="Garamond" w:cs="Arial"/>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asciiTheme="majorHAnsi" w:hAnsiTheme="majorHAnsi" w:cstheme="majorHAnsi" w:hint="default"/>
        <w:b w:val="0"/>
        <w:bCs w:val="0"/>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6" w15:restartNumberingAfterBreak="0">
    <w:nsid w:val="4D520DB7"/>
    <w:multiLevelType w:val="hybridMultilevel"/>
    <w:tmpl w:val="294CD3CC"/>
    <w:lvl w:ilvl="0" w:tplc="FFFFFFFF">
      <w:start w:val="1"/>
      <w:numFmt w:val="bullet"/>
      <w:lvlText w:val="-"/>
      <w:lvlJc w:val="left"/>
      <w:pPr>
        <w:ind w:left="2880" w:hanging="360"/>
      </w:pPr>
      <w:rPr>
        <w:rFonts w:ascii="Garamond" w:eastAsia="Times New Roman" w:hAnsi="Garamond" w:cs="Times New Roman"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7" w15:restartNumberingAfterBreak="0">
    <w:nsid w:val="4E031710"/>
    <w:multiLevelType w:val="hybridMultilevel"/>
    <w:tmpl w:val="DDA47458"/>
    <w:lvl w:ilvl="0" w:tplc="A4782016">
      <w:start w:val="1"/>
      <w:numFmt w:val="decimal"/>
      <w:lvlText w:val="%1."/>
      <w:lvlJc w:val="left"/>
      <w:pPr>
        <w:ind w:left="806" w:hanging="360"/>
      </w:pPr>
      <w:rPr>
        <w:rFonts w:hint="default"/>
      </w:rPr>
    </w:lvl>
    <w:lvl w:ilvl="1" w:tplc="04090019" w:tentative="1">
      <w:start w:val="1"/>
      <w:numFmt w:val="lowerLetter"/>
      <w:lvlText w:val="%2."/>
      <w:lvlJc w:val="left"/>
      <w:pPr>
        <w:ind w:left="1526" w:hanging="360"/>
      </w:pPr>
    </w:lvl>
    <w:lvl w:ilvl="2" w:tplc="0409001B" w:tentative="1">
      <w:start w:val="1"/>
      <w:numFmt w:val="lowerRoman"/>
      <w:lvlText w:val="%3."/>
      <w:lvlJc w:val="right"/>
      <w:pPr>
        <w:ind w:left="2246" w:hanging="180"/>
      </w:pPr>
    </w:lvl>
    <w:lvl w:ilvl="3" w:tplc="0409000F" w:tentative="1">
      <w:start w:val="1"/>
      <w:numFmt w:val="decimal"/>
      <w:lvlText w:val="%4."/>
      <w:lvlJc w:val="left"/>
      <w:pPr>
        <w:ind w:left="2966" w:hanging="360"/>
      </w:pPr>
    </w:lvl>
    <w:lvl w:ilvl="4" w:tplc="04090019" w:tentative="1">
      <w:start w:val="1"/>
      <w:numFmt w:val="lowerLetter"/>
      <w:lvlText w:val="%5."/>
      <w:lvlJc w:val="left"/>
      <w:pPr>
        <w:ind w:left="3686" w:hanging="360"/>
      </w:pPr>
    </w:lvl>
    <w:lvl w:ilvl="5" w:tplc="0409001B" w:tentative="1">
      <w:start w:val="1"/>
      <w:numFmt w:val="lowerRoman"/>
      <w:lvlText w:val="%6."/>
      <w:lvlJc w:val="right"/>
      <w:pPr>
        <w:ind w:left="4406" w:hanging="180"/>
      </w:pPr>
    </w:lvl>
    <w:lvl w:ilvl="6" w:tplc="0409000F" w:tentative="1">
      <w:start w:val="1"/>
      <w:numFmt w:val="decimal"/>
      <w:lvlText w:val="%7."/>
      <w:lvlJc w:val="left"/>
      <w:pPr>
        <w:ind w:left="5126" w:hanging="360"/>
      </w:pPr>
    </w:lvl>
    <w:lvl w:ilvl="7" w:tplc="04090019" w:tentative="1">
      <w:start w:val="1"/>
      <w:numFmt w:val="lowerLetter"/>
      <w:lvlText w:val="%8."/>
      <w:lvlJc w:val="left"/>
      <w:pPr>
        <w:ind w:left="5846" w:hanging="360"/>
      </w:pPr>
    </w:lvl>
    <w:lvl w:ilvl="8" w:tplc="0409001B" w:tentative="1">
      <w:start w:val="1"/>
      <w:numFmt w:val="lowerRoman"/>
      <w:lvlText w:val="%9."/>
      <w:lvlJc w:val="right"/>
      <w:pPr>
        <w:ind w:left="6566" w:hanging="180"/>
      </w:pPr>
    </w:lvl>
  </w:abstractNum>
  <w:abstractNum w:abstractNumId="18" w15:restartNumberingAfterBreak="0">
    <w:nsid w:val="544D635F"/>
    <w:multiLevelType w:val="multilevel"/>
    <w:tmpl w:val="D6061EDC"/>
    <w:lvl w:ilvl="0">
      <w:start w:val="1"/>
      <w:numFmt w:val="decimal"/>
      <w:lvlText w:val="%1."/>
      <w:lvlJc w:val="left"/>
      <w:pPr>
        <w:ind w:left="720" w:hanging="360"/>
      </w:pPr>
      <w:rPr>
        <w:rFonts w:ascii="Garamond" w:eastAsia="Calibri" w:hAnsi="Garamond" w:cs="Arial"/>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asciiTheme="majorHAnsi" w:hAnsiTheme="majorHAnsi" w:cstheme="majorHAnsi" w:hint="default"/>
        <w:b w:val="0"/>
        <w:bCs w:val="0"/>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9" w15:restartNumberingAfterBreak="0">
    <w:nsid w:val="546D1A1E"/>
    <w:multiLevelType w:val="hybridMultilevel"/>
    <w:tmpl w:val="9D74FB30"/>
    <w:lvl w:ilvl="0" w:tplc="2FA66E16">
      <w:start w:val="1"/>
      <w:numFmt w:val="lowerRoman"/>
      <w:lvlText w:val="%1."/>
      <w:lvlJc w:val="left"/>
      <w:pPr>
        <w:ind w:left="1800" w:hanging="720"/>
      </w:pPr>
      <w:rPr>
        <w:rFonts w:cs="Times New Roman"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0" w15:restartNumberingAfterBreak="0">
    <w:nsid w:val="54754E84"/>
    <w:multiLevelType w:val="hybridMultilevel"/>
    <w:tmpl w:val="D1ECE75C"/>
    <w:lvl w:ilvl="0" w:tplc="FFFFFFFF">
      <w:start w:val="1"/>
      <w:numFmt w:val="bullet"/>
      <w:lvlText w:val="-"/>
      <w:lvlJc w:val="left"/>
      <w:pPr>
        <w:ind w:left="2520" w:hanging="360"/>
      </w:pPr>
      <w:rPr>
        <w:rFonts w:ascii="Garamond" w:eastAsia="Times New Roman" w:hAnsi="Garamond" w:cs="Times New Roman" w:hint="default"/>
      </w:rPr>
    </w:lvl>
    <w:lvl w:ilvl="1" w:tplc="04090019">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21" w15:restartNumberingAfterBreak="0">
    <w:nsid w:val="55167B2D"/>
    <w:multiLevelType w:val="multilevel"/>
    <w:tmpl w:val="63A8A230"/>
    <w:lvl w:ilvl="0">
      <w:start w:val="1"/>
      <w:numFmt w:val="decimal"/>
      <w:lvlText w:val="%1."/>
      <w:lvlJc w:val="left"/>
      <w:pPr>
        <w:ind w:left="502"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2" w15:restartNumberingAfterBreak="0">
    <w:nsid w:val="58092393"/>
    <w:multiLevelType w:val="multilevel"/>
    <w:tmpl w:val="C81C5656"/>
    <w:lvl w:ilvl="0">
      <w:start w:val="3"/>
      <w:numFmt w:val="decimal"/>
      <w:lvlText w:val="%1."/>
      <w:lvlJc w:val="left"/>
      <w:pPr>
        <w:ind w:left="380" w:hanging="38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i w:val="0"/>
        <w:iCs w:val="0"/>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3" w15:restartNumberingAfterBreak="0">
    <w:nsid w:val="5EA81D57"/>
    <w:multiLevelType w:val="multilevel"/>
    <w:tmpl w:val="1CA2B5EA"/>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sz w:val="24"/>
        <w:szCs w:val="28"/>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4" w15:restartNumberingAfterBreak="0">
    <w:nsid w:val="662D2A6A"/>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6C2D44E7"/>
    <w:multiLevelType w:val="hybridMultilevel"/>
    <w:tmpl w:val="2FF65DFC"/>
    <w:lvl w:ilvl="0" w:tplc="04090001">
      <w:start w:val="1"/>
      <w:numFmt w:val="bullet"/>
      <w:lvlText w:val=""/>
      <w:lvlJc w:val="left"/>
      <w:pPr>
        <w:ind w:left="1135" w:hanging="360"/>
      </w:pPr>
      <w:rPr>
        <w:rFonts w:ascii="Symbol" w:hAnsi="Symbol" w:hint="default"/>
      </w:rPr>
    </w:lvl>
    <w:lvl w:ilvl="1" w:tplc="04090003" w:tentative="1">
      <w:start w:val="1"/>
      <w:numFmt w:val="bullet"/>
      <w:lvlText w:val="o"/>
      <w:lvlJc w:val="left"/>
      <w:pPr>
        <w:ind w:left="1855" w:hanging="360"/>
      </w:pPr>
      <w:rPr>
        <w:rFonts w:ascii="Courier New" w:hAnsi="Courier New" w:cs="Courier New" w:hint="default"/>
      </w:rPr>
    </w:lvl>
    <w:lvl w:ilvl="2" w:tplc="04090005" w:tentative="1">
      <w:start w:val="1"/>
      <w:numFmt w:val="bullet"/>
      <w:lvlText w:val=""/>
      <w:lvlJc w:val="left"/>
      <w:pPr>
        <w:ind w:left="2575" w:hanging="360"/>
      </w:pPr>
      <w:rPr>
        <w:rFonts w:ascii="Wingdings" w:hAnsi="Wingdings" w:hint="default"/>
      </w:rPr>
    </w:lvl>
    <w:lvl w:ilvl="3" w:tplc="04090001" w:tentative="1">
      <w:start w:val="1"/>
      <w:numFmt w:val="bullet"/>
      <w:lvlText w:val=""/>
      <w:lvlJc w:val="left"/>
      <w:pPr>
        <w:ind w:left="3295" w:hanging="360"/>
      </w:pPr>
      <w:rPr>
        <w:rFonts w:ascii="Symbol" w:hAnsi="Symbol" w:hint="default"/>
      </w:rPr>
    </w:lvl>
    <w:lvl w:ilvl="4" w:tplc="04090003" w:tentative="1">
      <w:start w:val="1"/>
      <w:numFmt w:val="bullet"/>
      <w:lvlText w:val="o"/>
      <w:lvlJc w:val="left"/>
      <w:pPr>
        <w:ind w:left="4015" w:hanging="360"/>
      </w:pPr>
      <w:rPr>
        <w:rFonts w:ascii="Courier New" w:hAnsi="Courier New" w:cs="Courier New" w:hint="default"/>
      </w:rPr>
    </w:lvl>
    <w:lvl w:ilvl="5" w:tplc="04090005" w:tentative="1">
      <w:start w:val="1"/>
      <w:numFmt w:val="bullet"/>
      <w:lvlText w:val=""/>
      <w:lvlJc w:val="left"/>
      <w:pPr>
        <w:ind w:left="4735" w:hanging="360"/>
      </w:pPr>
      <w:rPr>
        <w:rFonts w:ascii="Wingdings" w:hAnsi="Wingdings" w:hint="default"/>
      </w:rPr>
    </w:lvl>
    <w:lvl w:ilvl="6" w:tplc="04090001" w:tentative="1">
      <w:start w:val="1"/>
      <w:numFmt w:val="bullet"/>
      <w:lvlText w:val=""/>
      <w:lvlJc w:val="left"/>
      <w:pPr>
        <w:ind w:left="5455" w:hanging="360"/>
      </w:pPr>
      <w:rPr>
        <w:rFonts w:ascii="Symbol" w:hAnsi="Symbol" w:hint="default"/>
      </w:rPr>
    </w:lvl>
    <w:lvl w:ilvl="7" w:tplc="04090003" w:tentative="1">
      <w:start w:val="1"/>
      <w:numFmt w:val="bullet"/>
      <w:lvlText w:val="o"/>
      <w:lvlJc w:val="left"/>
      <w:pPr>
        <w:ind w:left="6175" w:hanging="360"/>
      </w:pPr>
      <w:rPr>
        <w:rFonts w:ascii="Courier New" w:hAnsi="Courier New" w:cs="Courier New" w:hint="default"/>
      </w:rPr>
    </w:lvl>
    <w:lvl w:ilvl="8" w:tplc="04090005" w:tentative="1">
      <w:start w:val="1"/>
      <w:numFmt w:val="bullet"/>
      <w:lvlText w:val=""/>
      <w:lvlJc w:val="left"/>
      <w:pPr>
        <w:ind w:left="6895" w:hanging="360"/>
      </w:pPr>
      <w:rPr>
        <w:rFonts w:ascii="Wingdings" w:hAnsi="Wingdings" w:hint="default"/>
      </w:rPr>
    </w:lvl>
  </w:abstractNum>
  <w:abstractNum w:abstractNumId="26" w15:restartNumberingAfterBreak="0">
    <w:nsid w:val="6F6263CB"/>
    <w:multiLevelType w:val="multilevel"/>
    <w:tmpl w:val="08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b w:val="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7" w15:restartNumberingAfterBreak="0">
    <w:nsid w:val="715B6D5F"/>
    <w:multiLevelType w:val="multilevel"/>
    <w:tmpl w:val="08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b w:val="0"/>
      </w:rPr>
    </w:lvl>
    <w:lvl w:ilvl="2">
      <w:start w:val="1"/>
      <w:numFmt w:val="decimal"/>
      <w:lvlText w:val="%1.%2.%3."/>
      <w:lvlJc w:val="left"/>
      <w:pPr>
        <w:ind w:left="50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8" w15:restartNumberingAfterBreak="0">
    <w:nsid w:val="732B7916"/>
    <w:multiLevelType w:val="hybridMultilevel"/>
    <w:tmpl w:val="02ACEE56"/>
    <w:lvl w:ilvl="0" w:tplc="04090001">
      <w:start w:val="1"/>
      <w:numFmt w:val="bullet"/>
      <w:lvlText w:val=""/>
      <w:lvlJc w:val="left"/>
      <w:pPr>
        <w:ind w:left="1886" w:hanging="360"/>
      </w:pPr>
      <w:rPr>
        <w:rFonts w:ascii="Symbol" w:hAnsi="Symbol" w:hint="default"/>
      </w:rPr>
    </w:lvl>
    <w:lvl w:ilvl="1" w:tplc="04090003" w:tentative="1">
      <w:start w:val="1"/>
      <w:numFmt w:val="bullet"/>
      <w:lvlText w:val="o"/>
      <w:lvlJc w:val="left"/>
      <w:pPr>
        <w:ind w:left="2606" w:hanging="360"/>
      </w:pPr>
      <w:rPr>
        <w:rFonts w:ascii="Courier New" w:hAnsi="Courier New" w:cs="Courier New" w:hint="default"/>
      </w:rPr>
    </w:lvl>
    <w:lvl w:ilvl="2" w:tplc="04090005" w:tentative="1">
      <w:start w:val="1"/>
      <w:numFmt w:val="bullet"/>
      <w:lvlText w:val=""/>
      <w:lvlJc w:val="left"/>
      <w:pPr>
        <w:ind w:left="3326" w:hanging="360"/>
      </w:pPr>
      <w:rPr>
        <w:rFonts w:ascii="Wingdings" w:hAnsi="Wingdings" w:hint="default"/>
      </w:rPr>
    </w:lvl>
    <w:lvl w:ilvl="3" w:tplc="04090001" w:tentative="1">
      <w:start w:val="1"/>
      <w:numFmt w:val="bullet"/>
      <w:lvlText w:val=""/>
      <w:lvlJc w:val="left"/>
      <w:pPr>
        <w:ind w:left="4046" w:hanging="360"/>
      </w:pPr>
      <w:rPr>
        <w:rFonts w:ascii="Symbol" w:hAnsi="Symbol" w:hint="default"/>
      </w:rPr>
    </w:lvl>
    <w:lvl w:ilvl="4" w:tplc="04090003" w:tentative="1">
      <w:start w:val="1"/>
      <w:numFmt w:val="bullet"/>
      <w:lvlText w:val="o"/>
      <w:lvlJc w:val="left"/>
      <w:pPr>
        <w:ind w:left="4766" w:hanging="360"/>
      </w:pPr>
      <w:rPr>
        <w:rFonts w:ascii="Courier New" w:hAnsi="Courier New" w:cs="Courier New" w:hint="default"/>
      </w:rPr>
    </w:lvl>
    <w:lvl w:ilvl="5" w:tplc="04090005" w:tentative="1">
      <w:start w:val="1"/>
      <w:numFmt w:val="bullet"/>
      <w:lvlText w:val=""/>
      <w:lvlJc w:val="left"/>
      <w:pPr>
        <w:ind w:left="5486" w:hanging="360"/>
      </w:pPr>
      <w:rPr>
        <w:rFonts w:ascii="Wingdings" w:hAnsi="Wingdings" w:hint="default"/>
      </w:rPr>
    </w:lvl>
    <w:lvl w:ilvl="6" w:tplc="04090001" w:tentative="1">
      <w:start w:val="1"/>
      <w:numFmt w:val="bullet"/>
      <w:lvlText w:val=""/>
      <w:lvlJc w:val="left"/>
      <w:pPr>
        <w:ind w:left="6206" w:hanging="360"/>
      </w:pPr>
      <w:rPr>
        <w:rFonts w:ascii="Symbol" w:hAnsi="Symbol" w:hint="default"/>
      </w:rPr>
    </w:lvl>
    <w:lvl w:ilvl="7" w:tplc="04090003" w:tentative="1">
      <w:start w:val="1"/>
      <w:numFmt w:val="bullet"/>
      <w:lvlText w:val="o"/>
      <w:lvlJc w:val="left"/>
      <w:pPr>
        <w:ind w:left="6926" w:hanging="360"/>
      </w:pPr>
      <w:rPr>
        <w:rFonts w:ascii="Courier New" w:hAnsi="Courier New" w:cs="Courier New" w:hint="default"/>
      </w:rPr>
    </w:lvl>
    <w:lvl w:ilvl="8" w:tplc="04090005" w:tentative="1">
      <w:start w:val="1"/>
      <w:numFmt w:val="bullet"/>
      <w:lvlText w:val=""/>
      <w:lvlJc w:val="left"/>
      <w:pPr>
        <w:ind w:left="7646" w:hanging="360"/>
      </w:pPr>
      <w:rPr>
        <w:rFonts w:ascii="Wingdings" w:hAnsi="Wingdings" w:hint="default"/>
      </w:rPr>
    </w:lvl>
  </w:abstractNum>
  <w:abstractNum w:abstractNumId="29" w15:restartNumberingAfterBreak="0">
    <w:nsid w:val="78133A8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78F512ED"/>
    <w:multiLevelType w:val="multilevel"/>
    <w:tmpl w:val="8C36743A"/>
    <w:lvl w:ilvl="0">
      <w:start w:val="1"/>
      <w:numFmt w:val="decimal"/>
      <w:lvlText w:val="%1."/>
      <w:lvlJc w:val="left"/>
      <w:pPr>
        <w:ind w:left="380" w:hanging="3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1" w15:restartNumberingAfterBreak="0">
    <w:nsid w:val="79E0683A"/>
    <w:multiLevelType w:val="hybridMultilevel"/>
    <w:tmpl w:val="0A12A88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683826213">
    <w:abstractNumId w:val="27"/>
  </w:num>
  <w:num w:numId="2" w16cid:durableId="1992362672">
    <w:abstractNumId w:val="8"/>
  </w:num>
  <w:num w:numId="3" w16cid:durableId="83843080">
    <w:abstractNumId w:val="25"/>
  </w:num>
  <w:num w:numId="4" w16cid:durableId="663749969">
    <w:abstractNumId w:val="0"/>
  </w:num>
  <w:num w:numId="5" w16cid:durableId="779567079">
    <w:abstractNumId w:val="24"/>
  </w:num>
  <w:num w:numId="6" w16cid:durableId="627856986">
    <w:abstractNumId w:val="3"/>
  </w:num>
  <w:num w:numId="7" w16cid:durableId="1781489314">
    <w:abstractNumId w:val="12"/>
  </w:num>
  <w:num w:numId="8" w16cid:durableId="1658076006">
    <w:abstractNumId w:val="5"/>
  </w:num>
  <w:num w:numId="9" w16cid:durableId="508909278">
    <w:abstractNumId w:val="29"/>
  </w:num>
  <w:num w:numId="10" w16cid:durableId="312106293">
    <w:abstractNumId w:val="31"/>
  </w:num>
  <w:num w:numId="11" w16cid:durableId="1002048033">
    <w:abstractNumId w:val="23"/>
  </w:num>
  <w:num w:numId="12" w16cid:durableId="721027331">
    <w:abstractNumId w:val="14"/>
  </w:num>
  <w:num w:numId="13" w16cid:durableId="1229532980">
    <w:abstractNumId w:val="10"/>
  </w:num>
  <w:num w:numId="14" w16cid:durableId="1764060194">
    <w:abstractNumId w:val="1"/>
  </w:num>
  <w:num w:numId="15" w16cid:durableId="1606959144">
    <w:abstractNumId w:val="4"/>
  </w:num>
  <w:num w:numId="16" w16cid:durableId="2101363671">
    <w:abstractNumId w:val="9"/>
  </w:num>
  <w:num w:numId="17" w16cid:durableId="2092651785">
    <w:abstractNumId w:val="18"/>
  </w:num>
  <w:num w:numId="18" w16cid:durableId="1772121938">
    <w:abstractNumId w:val="26"/>
  </w:num>
  <w:num w:numId="19" w16cid:durableId="2013410367">
    <w:abstractNumId w:val="2"/>
  </w:num>
  <w:num w:numId="20" w16cid:durableId="1498040171">
    <w:abstractNumId w:val="30"/>
  </w:num>
  <w:num w:numId="21" w16cid:durableId="1416901193">
    <w:abstractNumId w:val="22"/>
  </w:num>
  <w:num w:numId="22" w16cid:durableId="794376359">
    <w:abstractNumId w:val="21"/>
  </w:num>
  <w:num w:numId="23" w16cid:durableId="915473610">
    <w:abstractNumId w:val="15"/>
  </w:num>
  <w:num w:numId="24" w16cid:durableId="491457664">
    <w:abstractNumId w:val="17"/>
  </w:num>
  <w:num w:numId="25" w16cid:durableId="1269580331">
    <w:abstractNumId w:val="7"/>
  </w:num>
  <w:num w:numId="26" w16cid:durableId="1902253456">
    <w:abstractNumId w:val="16"/>
  </w:num>
  <w:num w:numId="27" w16cid:durableId="2114545651">
    <w:abstractNumId w:val="20"/>
  </w:num>
  <w:num w:numId="28" w16cid:durableId="1263755830">
    <w:abstractNumId w:val="19"/>
  </w:num>
  <w:num w:numId="29" w16cid:durableId="180167255">
    <w:abstractNumId w:val="13"/>
  </w:num>
  <w:num w:numId="30" w16cid:durableId="1998264549">
    <w:abstractNumId w:val="11"/>
  </w:num>
  <w:num w:numId="31" w16cid:durableId="1187014288">
    <w:abstractNumId w:val="6"/>
  </w:num>
  <w:num w:numId="32" w16cid:durableId="815881955">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1"/>
  <w:activeWritingStyle w:appName="MSWord" w:lang="en-US" w:vendorID="64" w:dllVersion="6" w:nlCheck="1" w:checkStyle="1"/>
  <w:activeWritingStyle w:appName="MSWord" w:lang="en-GB" w:vendorID="64" w:dllVersion="6" w:nlCheck="1" w:checkStyle="1"/>
  <w:activeWritingStyle w:appName="MSWord" w:lang="en-US" w:vendorID="64" w:dllVersion="0" w:nlCheck="1" w:checkStyle="0"/>
  <w:activeWritingStyle w:appName="MSWord" w:lang="en-GB" w:vendorID="64" w:dllVersion="0" w:nlCheck="1" w:checkStyle="0"/>
  <w:activeWritingStyle w:appName="MSWord" w:lang="en-US" w:vendorID="64" w:dllVersion="4096" w:nlCheck="1" w:checkStyle="0"/>
  <w:activeWritingStyle w:appName="MSWord" w:lang="en-GB" w:vendorID="64" w:dllVersion="4096" w:nlCheck="1" w:checkStyle="0"/>
  <w:activeWritingStyle w:appName="MSWord" w:lang="ar-SA" w:vendorID="64" w:dllVersion="0" w:nlCheck="1" w:checkStyle="0"/>
  <w:proofState w:spelling="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NDWyNDS1MDE0tzAysDRT0lEKTi0uzszPAykwrAUA2X3EHSwAAAA="/>
  </w:docVars>
  <w:rsids>
    <w:rsidRoot w:val="005334D0"/>
    <w:rsid w:val="0000406B"/>
    <w:rsid w:val="00007E36"/>
    <w:rsid w:val="00013EF2"/>
    <w:rsid w:val="000160D3"/>
    <w:rsid w:val="00022D1C"/>
    <w:rsid w:val="00025D35"/>
    <w:rsid w:val="00026B74"/>
    <w:rsid w:val="00027351"/>
    <w:rsid w:val="000278B8"/>
    <w:rsid w:val="000314F0"/>
    <w:rsid w:val="00036862"/>
    <w:rsid w:val="00037397"/>
    <w:rsid w:val="00041429"/>
    <w:rsid w:val="00045665"/>
    <w:rsid w:val="00046F32"/>
    <w:rsid w:val="000515C4"/>
    <w:rsid w:val="00054F7A"/>
    <w:rsid w:val="00056EAF"/>
    <w:rsid w:val="00060781"/>
    <w:rsid w:val="00061076"/>
    <w:rsid w:val="00066FBE"/>
    <w:rsid w:val="000678D0"/>
    <w:rsid w:val="00083EFD"/>
    <w:rsid w:val="00084BA2"/>
    <w:rsid w:val="00087EEC"/>
    <w:rsid w:val="00093C27"/>
    <w:rsid w:val="000A1BD2"/>
    <w:rsid w:val="000A62ED"/>
    <w:rsid w:val="000A67E9"/>
    <w:rsid w:val="000A7978"/>
    <w:rsid w:val="000B0035"/>
    <w:rsid w:val="000B00BD"/>
    <w:rsid w:val="000B0F51"/>
    <w:rsid w:val="000C788D"/>
    <w:rsid w:val="000E394E"/>
    <w:rsid w:val="000E6A36"/>
    <w:rsid w:val="000E7B6E"/>
    <w:rsid w:val="000F63C1"/>
    <w:rsid w:val="000F76B4"/>
    <w:rsid w:val="0010090D"/>
    <w:rsid w:val="00106D78"/>
    <w:rsid w:val="001077B8"/>
    <w:rsid w:val="00110151"/>
    <w:rsid w:val="0011190B"/>
    <w:rsid w:val="00112EEE"/>
    <w:rsid w:val="001178E0"/>
    <w:rsid w:val="00120858"/>
    <w:rsid w:val="00120C0B"/>
    <w:rsid w:val="00122A38"/>
    <w:rsid w:val="00133E8E"/>
    <w:rsid w:val="00134CC9"/>
    <w:rsid w:val="00137070"/>
    <w:rsid w:val="00140B58"/>
    <w:rsid w:val="0014724B"/>
    <w:rsid w:val="0015784F"/>
    <w:rsid w:val="00162F6A"/>
    <w:rsid w:val="00192C6D"/>
    <w:rsid w:val="001935C1"/>
    <w:rsid w:val="001939F1"/>
    <w:rsid w:val="001A0444"/>
    <w:rsid w:val="001A29E7"/>
    <w:rsid w:val="001A3E3D"/>
    <w:rsid w:val="001A70AF"/>
    <w:rsid w:val="001B5E20"/>
    <w:rsid w:val="001B788C"/>
    <w:rsid w:val="001D39F4"/>
    <w:rsid w:val="001E6ABC"/>
    <w:rsid w:val="001F1731"/>
    <w:rsid w:val="001F2665"/>
    <w:rsid w:val="001F5419"/>
    <w:rsid w:val="00200E72"/>
    <w:rsid w:val="00202023"/>
    <w:rsid w:val="0021464A"/>
    <w:rsid w:val="00216F21"/>
    <w:rsid w:val="00222725"/>
    <w:rsid w:val="00227C86"/>
    <w:rsid w:val="00237FFC"/>
    <w:rsid w:val="00243C8B"/>
    <w:rsid w:val="0026459F"/>
    <w:rsid w:val="002655F1"/>
    <w:rsid w:val="00266273"/>
    <w:rsid w:val="00293447"/>
    <w:rsid w:val="00297AE3"/>
    <w:rsid w:val="002A2AB1"/>
    <w:rsid w:val="002A2E09"/>
    <w:rsid w:val="002B046D"/>
    <w:rsid w:val="002B0E89"/>
    <w:rsid w:val="002B5232"/>
    <w:rsid w:val="002C07B3"/>
    <w:rsid w:val="002C7624"/>
    <w:rsid w:val="002D22EC"/>
    <w:rsid w:val="002D6D4B"/>
    <w:rsid w:val="002D7986"/>
    <w:rsid w:val="002E6C93"/>
    <w:rsid w:val="002E7A1E"/>
    <w:rsid w:val="002F3563"/>
    <w:rsid w:val="00301183"/>
    <w:rsid w:val="0030300C"/>
    <w:rsid w:val="00310B47"/>
    <w:rsid w:val="00313120"/>
    <w:rsid w:val="0031377C"/>
    <w:rsid w:val="00317A1C"/>
    <w:rsid w:val="0032440C"/>
    <w:rsid w:val="00326320"/>
    <w:rsid w:val="00335669"/>
    <w:rsid w:val="00335AB5"/>
    <w:rsid w:val="00337140"/>
    <w:rsid w:val="00341241"/>
    <w:rsid w:val="00342417"/>
    <w:rsid w:val="00345E93"/>
    <w:rsid w:val="003514B8"/>
    <w:rsid w:val="00353DAE"/>
    <w:rsid w:val="003553FA"/>
    <w:rsid w:val="003576F6"/>
    <w:rsid w:val="00357FA7"/>
    <w:rsid w:val="00364E8C"/>
    <w:rsid w:val="003714C2"/>
    <w:rsid w:val="00395376"/>
    <w:rsid w:val="00395615"/>
    <w:rsid w:val="003A4822"/>
    <w:rsid w:val="003B0B51"/>
    <w:rsid w:val="003B37E5"/>
    <w:rsid w:val="003B44CC"/>
    <w:rsid w:val="003B5E23"/>
    <w:rsid w:val="003B7063"/>
    <w:rsid w:val="003D4FDB"/>
    <w:rsid w:val="003D5570"/>
    <w:rsid w:val="003E5B38"/>
    <w:rsid w:val="003E754B"/>
    <w:rsid w:val="003F693D"/>
    <w:rsid w:val="00400507"/>
    <w:rsid w:val="0040059F"/>
    <w:rsid w:val="00401478"/>
    <w:rsid w:val="0040207D"/>
    <w:rsid w:val="00403091"/>
    <w:rsid w:val="004149C1"/>
    <w:rsid w:val="004173C2"/>
    <w:rsid w:val="00422461"/>
    <w:rsid w:val="00424263"/>
    <w:rsid w:val="00435116"/>
    <w:rsid w:val="00442617"/>
    <w:rsid w:val="00443F95"/>
    <w:rsid w:val="004479BB"/>
    <w:rsid w:val="00447AB3"/>
    <w:rsid w:val="00450DAE"/>
    <w:rsid w:val="00455A07"/>
    <w:rsid w:val="004607BC"/>
    <w:rsid w:val="00467E91"/>
    <w:rsid w:val="00472F96"/>
    <w:rsid w:val="00480A41"/>
    <w:rsid w:val="00484511"/>
    <w:rsid w:val="004853E9"/>
    <w:rsid w:val="00491624"/>
    <w:rsid w:val="00491FFF"/>
    <w:rsid w:val="00492FC0"/>
    <w:rsid w:val="00495958"/>
    <w:rsid w:val="00495F00"/>
    <w:rsid w:val="004B750C"/>
    <w:rsid w:val="004C7DD6"/>
    <w:rsid w:val="004D4A21"/>
    <w:rsid w:val="004E4E13"/>
    <w:rsid w:val="004E7166"/>
    <w:rsid w:val="004E7D7F"/>
    <w:rsid w:val="004F18F6"/>
    <w:rsid w:val="004F3711"/>
    <w:rsid w:val="004F4713"/>
    <w:rsid w:val="004F6785"/>
    <w:rsid w:val="004F6B57"/>
    <w:rsid w:val="004F72A6"/>
    <w:rsid w:val="0050049E"/>
    <w:rsid w:val="00500B72"/>
    <w:rsid w:val="00503D3B"/>
    <w:rsid w:val="005061A6"/>
    <w:rsid w:val="00512E3B"/>
    <w:rsid w:val="00513D0E"/>
    <w:rsid w:val="0052608A"/>
    <w:rsid w:val="00530E5E"/>
    <w:rsid w:val="00530FBA"/>
    <w:rsid w:val="00532E26"/>
    <w:rsid w:val="005334D0"/>
    <w:rsid w:val="005347EF"/>
    <w:rsid w:val="005529FC"/>
    <w:rsid w:val="00553515"/>
    <w:rsid w:val="00554F5C"/>
    <w:rsid w:val="00560F94"/>
    <w:rsid w:val="0056202A"/>
    <w:rsid w:val="0057148F"/>
    <w:rsid w:val="0058470E"/>
    <w:rsid w:val="00585EB7"/>
    <w:rsid w:val="00586B4D"/>
    <w:rsid w:val="0059171E"/>
    <w:rsid w:val="00594DE0"/>
    <w:rsid w:val="005B1D54"/>
    <w:rsid w:val="005B357A"/>
    <w:rsid w:val="005B5459"/>
    <w:rsid w:val="005B74D1"/>
    <w:rsid w:val="005C3454"/>
    <w:rsid w:val="005D63F7"/>
    <w:rsid w:val="006014C6"/>
    <w:rsid w:val="006024EF"/>
    <w:rsid w:val="00607E49"/>
    <w:rsid w:val="00625124"/>
    <w:rsid w:val="00627BC6"/>
    <w:rsid w:val="00636F30"/>
    <w:rsid w:val="00645BA5"/>
    <w:rsid w:val="00665860"/>
    <w:rsid w:val="006746FE"/>
    <w:rsid w:val="006A0BCE"/>
    <w:rsid w:val="006B213B"/>
    <w:rsid w:val="006C137A"/>
    <w:rsid w:val="006C2217"/>
    <w:rsid w:val="006C3C56"/>
    <w:rsid w:val="006C747C"/>
    <w:rsid w:val="006D4F9D"/>
    <w:rsid w:val="006E2780"/>
    <w:rsid w:val="006E3631"/>
    <w:rsid w:val="006E605F"/>
    <w:rsid w:val="006F0799"/>
    <w:rsid w:val="006F0AA5"/>
    <w:rsid w:val="006F328A"/>
    <w:rsid w:val="006F6616"/>
    <w:rsid w:val="007017C5"/>
    <w:rsid w:val="00706397"/>
    <w:rsid w:val="00712338"/>
    <w:rsid w:val="00712EAA"/>
    <w:rsid w:val="007158EF"/>
    <w:rsid w:val="007233C3"/>
    <w:rsid w:val="00724FC1"/>
    <w:rsid w:val="00726293"/>
    <w:rsid w:val="007343BB"/>
    <w:rsid w:val="00735560"/>
    <w:rsid w:val="007364D1"/>
    <w:rsid w:val="00741A81"/>
    <w:rsid w:val="00765E93"/>
    <w:rsid w:val="00772853"/>
    <w:rsid w:val="00797F5F"/>
    <w:rsid w:val="007A35F7"/>
    <w:rsid w:val="007B0C3C"/>
    <w:rsid w:val="007B3909"/>
    <w:rsid w:val="007B5971"/>
    <w:rsid w:val="007C2610"/>
    <w:rsid w:val="007C4621"/>
    <w:rsid w:val="007D2D04"/>
    <w:rsid w:val="007D600E"/>
    <w:rsid w:val="007D649A"/>
    <w:rsid w:val="007F44C2"/>
    <w:rsid w:val="00801118"/>
    <w:rsid w:val="00811184"/>
    <w:rsid w:val="0082189C"/>
    <w:rsid w:val="0082771E"/>
    <w:rsid w:val="008510CF"/>
    <w:rsid w:val="00857723"/>
    <w:rsid w:val="008609B1"/>
    <w:rsid w:val="00860BE2"/>
    <w:rsid w:val="008659E1"/>
    <w:rsid w:val="00870DE1"/>
    <w:rsid w:val="00870F8B"/>
    <w:rsid w:val="00884782"/>
    <w:rsid w:val="00885468"/>
    <w:rsid w:val="008A0721"/>
    <w:rsid w:val="008A2614"/>
    <w:rsid w:val="008A524F"/>
    <w:rsid w:val="008A53E5"/>
    <w:rsid w:val="008A6090"/>
    <w:rsid w:val="008A67A5"/>
    <w:rsid w:val="008B3A2E"/>
    <w:rsid w:val="008C1BC4"/>
    <w:rsid w:val="008C29F9"/>
    <w:rsid w:val="008C3327"/>
    <w:rsid w:val="008C35E2"/>
    <w:rsid w:val="008C4883"/>
    <w:rsid w:val="008D4EC1"/>
    <w:rsid w:val="008D6F7D"/>
    <w:rsid w:val="008E0390"/>
    <w:rsid w:val="008E127D"/>
    <w:rsid w:val="008E4A6C"/>
    <w:rsid w:val="008F42EC"/>
    <w:rsid w:val="008F54E6"/>
    <w:rsid w:val="009016E9"/>
    <w:rsid w:val="00902A45"/>
    <w:rsid w:val="00904607"/>
    <w:rsid w:val="009066EB"/>
    <w:rsid w:val="00912E77"/>
    <w:rsid w:val="0091525C"/>
    <w:rsid w:val="00915405"/>
    <w:rsid w:val="009161E6"/>
    <w:rsid w:val="00916AC4"/>
    <w:rsid w:val="00945068"/>
    <w:rsid w:val="00950981"/>
    <w:rsid w:val="00950BAB"/>
    <w:rsid w:val="00951BF1"/>
    <w:rsid w:val="009524C7"/>
    <w:rsid w:val="0095443F"/>
    <w:rsid w:val="00971198"/>
    <w:rsid w:val="009719E6"/>
    <w:rsid w:val="00974C41"/>
    <w:rsid w:val="0098200F"/>
    <w:rsid w:val="0098416F"/>
    <w:rsid w:val="009A42D1"/>
    <w:rsid w:val="009A5B45"/>
    <w:rsid w:val="009D5774"/>
    <w:rsid w:val="009D5C8A"/>
    <w:rsid w:val="009F5F45"/>
    <w:rsid w:val="009F695B"/>
    <w:rsid w:val="00A14112"/>
    <w:rsid w:val="00A14ACA"/>
    <w:rsid w:val="00A16B66"/>
    <w:rsid w:val="00A16C87"/>
    <w:rsid w:val="00A22B45"/>
    <w:rsid w:val="00A2343F"/>
    <w:rsid w:val="00A35864"/>
    <w:rsid w:val="00A42201"/>
    <w:rsid w:val="00A4315D"/>
    <w:rsid w:val="00A45C62"/>
    <w:rsid w:val="00A547BB"/>
    <w:rsid w:val="00A57553"/>
    <w:rsid w:val="00A814D0"/>
    <w:rsid w:val="00A8399E"/>
    <w:rsid w:val="00A8433A"/>
    <w:rsid w:val="00A853C3"/>
    <w:rsid w:val="00A9564C"/>
    <w:rsid w:val="00A95CD7"/>
    <w:rsid w:val="00AB0C06"/>
    <w:rsid w:val="00AB288E"/>
    <w:rsid w:val="00AB3E93"/>
    <w:rsid w:val="00AC397E"/>
    <w:rsid w:val="00AC42BD"/>
    <w:rsid w:val="00AE0562"/>
    <w:rsid w:val="00AE38D6"/>
    <w:rsid w:val="00B00E64"/>
    <w:rsid w:val="00B01725"/>
    <w:rsid w:val="00B22E1F"/>
    <w:rsid w:val="00B35362"/>
    <w:rsid w:val="00B5141E"/>
    <w:rsid w:val="00B527D7"/>
    <w:rsid w:val="00B56C8B"/>
    <w:rsid w:val="00B80840"/>
    <w:rsid w:val="00B868ED"/>
    <w:rsid w:val="00B86E27"/>
    <w:rsid w:val="00B9039E"/>
    <w:rsid w:val="00B9520F"/>
    <w:rsid w:val="00BA23FA"/>
    <w:rsid w:val="00BB7839"/>
    <w:rsid w:val="00BC35D7"/>
    <w:rsid w:val="00BD0DC5"/>
    <w:rsid w:val="00BE2371"/>
    <w:rsid w:val="00BF0F0E"/>
    <w:rsid w:val="00BF2DAE"/>
    <w:rsid w:val="00BF7461"/>
    <w:rsid w:val="00C174D1"/>
    <w:rsid w:val="00C20996"/>
    <w:rsid w:val="00C2411A"/>
    <w:rsid w:val="00C27AC9"/>
    <w:rsid w:val="00C27B33"/>
    <w:rsid w:val="00C32D74"/>
    <w:rsid w:val="00C3318C"/>
    <w:rsid w:val="00C43C23"/>
    <w:rsid w:val="00C452B5"/>
    <w:rsid w:val="00C52521"/>
    <w:rsid w:val="00C63964"/>
    <w:rsid w:val="00C7299D"/>
    <w:rsid w:val="00C73834"/>
    <w:rsid w:val="00C73D45"/>
    <w:rsid w:val="00C747E6"/>
    <w:rsid w:val="00C86063"/>
    <w:rsid w:val="00CA4897"/>
    <w:rsid w:val="00CB006E"/>
    <w:rsid w:val="00CB3EE7"/>
    <w:rsid w:val="00CC5823"/>
    <w:rsid w:val="00CC5BC9"/>
    <w:rsid w:val="00CD1AAD"/>
    <w:rsid w:val="00CE0C8B"/>
    <w:rsid w:val="00CE57F4"/>
    <w:rsid w:val="00CF069C"/>
    <w:rsid w:val="00CF4869"/>
    <w:rsid w:val="00CF493C"/>
    <w:rsid w:val="00D02E0E"/>
    <w:rsid w:val="00D04D1D"/>
    <w:rsid w:val="00D13AAB"/>
    <w:rsid w:val="00D17A87"/>
    <w:rsid w:val="00D214E1"/>
    <w:rsid w:val="00D256C5"/>
    <w:rsid w:val="00D30B62"/>
    <w:rsid w:val="00D33DFF"/>
    <w:rsid w:val="00D40164"/>
    <w:rsid w:val="00D40B12"/>
    <w:rsid w:val="00D452D3"/>
    <w:rsid w:val="00D53B7C"/>
    <w:rsid w:val="00D542CE"/>
    <w:rsid w:val="00D55A96"/>
    <w:rsid w:val="00D569D2"/>
    <w:rsid w:val="00D70977"/>
    <w:rsid w:val="00D75E40"/>
    <w:rsid w:val="00D9722E"/>
    <w:rsid w:val="00DB1854"/>
    <w:rsid w:val="00DB5777"/>
    <w:rsid w:val="00DC02E1"/>
    <w:rsid w:val="00DC5C8E"/>
    <w:rsid w:val="00DD0814"/>
    <w:rsid w:val="00DD45D7"/>
    <w:rsid w:val="00DD492A"/>
    <w:rsid w:val="00DD53CA"/>
    <w:rsid w:val="00DD5F2B"/>
    <w:rsid w:val="00DE47D3"/>
    <w:rsid w:val="00DE47EB"/>
    <w:rsid w:val="00DE6A11"/>
    <w:rsid w:val="00DF6F4E"/>
    <w:rsid w:val="00E0164C"/>
    <w:rsid w:val="00E13750"/>
    <w:rsid w:val="00E14A5F"/>
    <w:rsid w:val="00E151A9"/>
    <w:rsid w:val="00E1601D"/>
    <w:rsid w:val="00E174DF"/>
    <w:rsid w:val="00E41D39"/>
    <w:rsid w:val="00E47261"/>
    <w:rsid w:val="00E56F77"/>
    <w:rsid w:val="00E570BA"/>
    <w:rsid w:val="00E602CC"/>
    <w:rsid w:val="00E619A3"/>
    <w:rsid w:val="00E66536"/>
    <w:rsid w:val="00E81B60"/>
    <w:rsid w:val="00E84653"/>
    <w:rsid w:val="00E86D06"/>
    <w:rsid w:val="00E9392E"/>
    <w:rsid w:val="00E941A2"/>
    <w:rsid w:val="00E94BBA"/>
    <w:rsid w:val="00EA5DF0"/>
    <w:rsid w:val="00EA6BE0"/>
    <w:rsid w:val="00EB6C9D"/>
    <w:rsid w:val="00EB749E"/>
    <w:rsid w:val="00ED2982"/>
    <w:rsid w:val="00ED6EE9"/>
    <w:rsid w:val="00EE47BD"/>
    <w:rsid w:val="00EF0F9B"/>
    <w:rsid w:val="00EF2068"/>
    <w:rsid w:val="00EF2284"/>
    <w:rsid w:val="00F00716"/>
    <w:rsid w:val="00F00AA1"/>
    <w:rsid w:val="00F0362B"/>
    <w:rsid w:val="00F0650F"/>
    <w:rsid w:val="00F365C9"/>
    <w:rsid w:val="00F36E88"/>
    <w:rsid w:val="00F408BC"/>
    <w:rsid w:val="00F42E3A"/>
    <w:rsid w:val="00F44950"/>
    <w:rsid w:val="00F517C6"/>
    <w:rsid w:val="00F55DCF"/>
    <w:rsid w:val="00F5795B"/>
    <w:rsid w:val="00F609BE"/>
    <w:rsid w:val="00F72063"/>
    <w:rsid w:val="00F723C6"/>
    <w:rsid w:val="00F77A07"/>
    <w:rsid w:val="00F825B6"/>
    <w:rsid w:val="00F92652"/>
    <w:rsid w:val="00FA3EF1"/>
    <w:rsid w:val="00FA6A91"/>
    <w:rsid w:val="00FB4832"/>
    <w:rsid w:val="00FB56DF"/>
    <w:rsid w:val="00FB78AF"/>
    <w:rsid w:val="00FC1CB9"/>
    <w:rsid w:val="00FC5F73"/>
    <w:rsid w:val="00FD7A1D"/>
    <w:rsid w:val="00FE4531"/>
    <w:rsid w:val="00FF61ED"/>
    <w:rsid w:val="00FF6C61"/>
  </w:rsids>
  <m:mathPr>
    <m:mathFont m:val="Cambria Math"/>
    <m:brkBin m:val="before"/>
    <m:brkBinSub m:val="--"/>
    <m:smallFrac/>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0526561"/>
  <w15:docId w15:val="{367B9751-F44A-9242-94E9-AF88E3E27A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ko-KR" w:bidi="ar-SA"/>
      </w:rPr>
    </w:rPrDefault>
    <w:pPrDefault>
      <w:pPr>
        <w:spacing w:before="4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5334D0"/>
    <w:rPr>
      <w:rFonts w:ascii="Garamond" w:eastAsia="Times New Roman" w:hAnsi="Garamond" w:cs="Times New Roman"/>
      <w:spacing w:val="-2"/>
      <w:sz w:val="24"/>
      <w:szCs w:val="20"/>
      <w:lang w:val="en-US" w:eastAsia="en-US"/>
    </w:rPr>
  </w:style>
  <w:style w:type="paragraph" w:styleId="1">
    <w:name w:val="heading 1"/>
    <w:basedOn w:val="a"/>
    <w:next w:val="a"/>
    <w:link w:val="1Char"/>
    <w:uiPriority w:val="9"/>
    <w:qFormat/>
    <w:rsid w:val="00041429"/>
    <w:pPr>
      <w:keepNext/>
      <w:keepLines/>
      <w:spacing w:before="240"/>
      <w:outlineLvl w:val="0"/>
    </w:pPr>
    <w:rPr>
      <w:rFonts w:asciiTheme="majorHAnsi" w:eastAsiaTheme="majorEastAsia" w:hAnsiTheme="majorHAnsi" w:cstheme="majorBidi"/>
      <w:color w:val="000000" w:themeColor="text1"/>
      <w:sz w:val="32"/>
      <w:szCs w:val="32"/>
    </w:rPr>
  </w:style>
  <w:style w:type="paragraph" w:styleId="2">
    <w:name w:val="heading 2"/>
    <w:basedOn w:val="a"/>
    <w:next w:val="a"/>
    <w:link w:val="2Char"/>
    <w:uiPriority w:val="9"/>
    <w:unhideWhenUsed/>
    <w:qFormat/>
    <w:rsid w:val="00041429"/>
    <w:pPr>
      <w:keepNext/>
      <w:keepLines/>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
    <w:next w:val="a"/>
    <w:link w:val="3Char"/>
    <w:uiPriority w:val="9"/>
    <w:unhideWhenUsed/>
    <w:qFormat/>
    <w:rsid w:val="009066EB"/>
    <w:pPr>
      <w:keepNext/>
      <w:keepLines/>
      <w:outlineLvl w:val="2"/>
    </w:pPr>
    <w:rPr>
      <w:rFonts w:asciiTheme="majorHAnsi" w:eastAsiaTheme="majorEastAsia" w:hAnsiTheme="majorHAnsi" w:cstheme="majorBidi"/>
      <w:color w:val="1F4D78" w:themeColor="accent1" w:themeShade="7F"/>
      <w:szCs w:val="24"/>
    </w:rPr>
  </w:style>
  <w:style w:type="paragraph" w:styleId="4">
    <w:name w:val="heading 4"/>
    <w:basedOn w:val="a"/>
    <w:next w:val="a"/>
    <w:link w:val="4Char"/>
    <w:uiPriority w:val="9"/>
    <w:unhideWhenUsed/>
    <w:qFormat/>
    <w:rsid w:val="009066EB"/>
    <w:pPr>
      <w:keepNext/>
      <w:keepLines/>
      <w:tabs>
        <w:tab w:val="right" w:pos="8640"/>
      </w:tabs>
      <w:spacing w:line="240" w:lineRule="auto"/>
      <w:outlineLvl w:val="3"/>
    </w:pPr>
    <w:rPr>
      <w:rFonts w:asciiTheme="majorHAnsi" w:eastAsiaTheme="majorEastAsia" w:hAnsiTheme="majorHAnsi" w:cstheme="majorBidi"/>
      <w:i/>
      <w:iCs/>
      <w:color w:val="2E74B5" w:themeColor="accent1" w:themeShade="BF"/>
    </w:rPr>
  </w:style>
  <w:style w:type="paragraph" w:styleId="5">
    <w:name w:val="heading 5"/>
    <w:basedOn w:val="a"/>
    <w:next w:val="a"/>
    <w:link w:val="5Char"/>
    <w:uiPriority w:val="9"/>
    <w:unhideWhenUsed/>
    <w:qFormat/>
    <w:rsid w:val="00D542CE"/>
    <w:pPr>
      <w:keepNext/>
      <w:keepLines/>
      <w:outlineLvl w:val="4"/>
    </w:pPr>
    <w:rPr>
      <w:rFonts w:asciiTheme="majorHAnsi" w:eastAsiaTheme="majorEastAsia" w:hAnsiTheme="majorHAnsi" w:cstheme="majorBidi"/>
      <w:color w:val="2E74B5"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5334D0"/>
    <w:pPr>
      <w:spacing w:after="200" w:line="276" w:lineRule="auto"/>
      <w:ind w:left="720"/>
      <w:contextualSpacing/>
      <w:jc w:val="left"/>
    </w:pPr>
    <w:rPr>
      <w:rFonts w:ascii="Calibri" w:eastAsia="Calibri" w:hAnsi="Calibri" w:cs="Arial"/>
      <w:spacing w:val="0"/>
      <w:sz w:val="22"/>
      <w:szCs w:val="22"/>
    </w:rPr>
  </w:style>
  <w:style w:type="table" w:styleId="a4">
    <w:name w:val="Table Grid"/>
    <w:basedOn w:val="a1"/>
    <w:uiPriority w:val="39"/>
    <w:rsid w:val="005334D0"/>
    <w:pPr>
      <w:spacing w:line="240" w:lineRule="auto"/>
    </w:pPr>
    <w:rPr>
      <w:rFonts w:ascii="Times New Roman" w:eastAsia="Times New Roman" w:hAnsi="Times New Roman" w:cs="Times New Roman"/>
      <w:sz w:val="20"/>
      <w:szCs w:val="20"/>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5">
    <w:name w:val="No Spacing"/>
    <w:uiPriority w:val="1"/>
    <w:qFormat/>
    <w:rsid w:val="005334D0"/>
    <w:pPr>
      <w:spacing w:line="240" w:lineRule="auto"/>
    </w:pPr>
    <w:rPr>
      <w:rFonts w:ascii="Calibri" w:eastAsia="Calibri" w:hAnsi="Calibri" w:cs="Arial"/>
      <w:lang w:val="en-US" w:eastAsia="en-US"/>
    </w:rPr>
  </w:style>
  <w:style w:type="paragraph" w:customStyle="1" w:styleId="11">
    <w:name w:val="العنوان 11"/>
    <w:basedOn w:val="a"/>
    <w:rsid w:val="004F4713"/>
    <w:pPr>
      <w:numPr>
        <w:numId w:val="4"/>
      </w:numPr>
    </w:pPr>
  </w:style>
  <w:style w:type="paragraph" w:customStyle="1" w:styleId="21">
    <w:name w:val="عنوان 21"/>
    <w:basedOn w:val="a"/>
    <w:rsid w:val="004F4713"/>
    <w:pPr>
      <w:numPr>
        <w:ilvl w:val="1"/>
        <w:numId w:val="4"/>
      </w:numPr>
    </w:pPr>
  </w:style>
  <w:style w:type="paragraph" w:customStyle="1" w:styleId="31">
    <w:name w:val="عنوان 31"/>
    <w:basedOn w:val="a"/>
    <w:rsid w:val="004F4713"/>
    <w:pPr>
      <w:numPr>
        <w:ilvl w:val="2"/>
        <w:numId w:val="4"/>
      </w:numPr>
    </w:pPr>
  </w:style>
  <w:style w:type="paragraph" w:customStyle="1" w:styleId="41">
    <w:name w:val="عنوان 41"/>
    <w:basedOn w:val="a"/>
    <w:rsid w:val="004F4713"/>
    <w:pPr>
      <w:numPr>
        <w:ilvl w:val="3"/>
        <w:numId w:val="4"/>
      </w:numPr>
    </w:pPr>
  </w:style>
  <w:style w:type="paragraph" w:customStyle="1" w:styleId="51">
    <w:name w:val="عنوان 51"/>
    <w:basedOn w:val="a"/>
    <w:rsid w:val="004F4713"/>
    <w:pPr>
      <w:numPr>
        <w:ilvl w:val="4"/>
        <w:numId w:val="4"/>
      </w:numPr>
    </w:pPr>
  </w:style>
  <w:style w:type="paragraph" w:customStyle="1" w:styleId="61">
    <w:name w:val="عنوان 61"/>
    <w:basedOn w:val="a"/>
    <w:rsid w:val="004F4713"/>
    <w:pPr>
      <w:numPr>
        <w:ilvl w:val="5"/>
        <w:numId w:val="4"/>
      </w:numPr>
    </w:pPr>
  </w:style>
  <w:style w:type="paragraph" w:customStyle="1" w:styleId="71">
    <w:name w:val="عنوان 71"/>
    <w:basedOn w:val="a"/>
    <w:rsid w:val="004F4713"/>
    <w:pPr>
      <w:numPr>
        <w:ilvl w:val="6"/>
        <w:numId w:val="4"/>
      </w:numPr>
    </w:pPr>
  </w:style>
  <w:style w:type="paragraph" w:customStyle="1" w:styleId="81">
    <w:name w:val="عنوان 81"/>
    <w:basedOn w:val="a"/>
    <w:rsid w:val="004F4713"/>
    <w:pPr>
      <w:numPr>
        <w:ilvl w:val="7"/>
        <w:numId w:val="4"/>
      </w:numPr>
    </w:pPr>
  </w:style>
  <w:style w:type="paragraph" w:customStyle="1" w:styleId="91">
    <w:name w:val="عنوان 91"/>
    <w:basedOn w:val="a"/>
    <w:rsid w:val="004F4713"/>
    <w:pPr>
      <w:numPr>
        <w:ilvl w:val="8"/>
        <w:numId w:val="4"/>
      </w:numPr>
    </w:pPr>
  </w:style>
  <w:style w:type="character" w:customStyle="1" w:styleId="1Char">
    <w:name w:val="العنوان 1 Char"/>
    <w:basedOn w:val="a0"/>
    <w:link w:val="1"/>
    <w:uiPriority w:val="9"/>
    <w:rsid w:val="00041429"/>
    <w:rPr>
      <w:rFonts w:asciiTheme="majorHAnsi" w:eastAsiaTheme="majorEastAsia" w:hAnsiTheme="majorHAnsi" w:cstheme="majorBidi"/>
      <w:color w:val="000000" w:themeColor="text1"/>
      <w:spacing w:val="-2"/>
      <w:sz w:val="32"/>
      <w:szCs w:val="32"/>
      <w:lang w:val="en-US" w:eastAsia="en-US"/>
    </w:rPr>
  </w:style>
  <w:style w:type="character" w:customStyle="1" w:styleId="2Char">
    <w:name w:val="عنوان 2 Char"/>
    <w:basedOn w:val="a0"/>
    <w:link w:val="2"/>
    <w:uiPriority w:val="9"/>
    <w:rsid w:val="00041429"/>
    <w:rPr>
      <w:rFonts w:asciiTheme="majorHAnsi" w:eastAsiaTheme="majorEastAsia" w:hAnsiTheme="majorHAnsi" w:cstheme="majorBidi"/>
      <w:color w:val="2E74B5" w:themeColor="accent1" w:themeShade="BF"/>
      <w:spacing w:val="-2"/>
      <w:sz w:val="26"/>
      <w:szCs w:val="26"/>
      <w:lang w:val="en-US" w:eastAsia="en-US"/>
    </w:rPr>
  </w:style>
  <w:style w:type="paragraph" w:styleId="a6">
    <w:name w:val="TOC Heading"/>
    <w:basedOn w:val="1"/>
    <w:next w:val="a"/>
    <w:uiPriority w:val="39"/>
    <w:unhideWhenUsed/>
    <w:qFormat/>
    <w:rsid w:val="00041429"/>
    <w:pPr>
      <w:spacing w:line="259" w:lineRule="auto"/>
      <w:jc w:val="left"/>
      <w:outlineLvl w:val="9"/>
    </w:pPr>
    <w:rPr>
      <w:color w:val="2E74B5" w:themeColor="accent1" w:themeShade="BF"/>
      <w:spacing w:val="0"/>
    </w:rPr>
  </w:style>
  <w:style w:type="paragraph" w:styleId="10">
    <w:name w:val="toc 1"/>
    <w:basedOn w:val="a"/>
    <w:next w:val="a"/>
    <w:autoRedefine/>
    <w:uiPriority w:val="39"/>
    <w:unhideWhenUsed/>
    <w:rsid w:val="00041429"/>
    <w:pPr>
      <w:spacing w:after="100"/>
    </w:pPr>
  </w:style>
  <w:style w:type="character" w:styleId="Hyperlink">
    <w:name w:val="Hyperlink"/>
    <w:basedOn w:val="a0"/>
    <w:uiPriority w:val="99"/>
    <w:unhideWhenUsed/>
    <w:rsid w:val="00041429"/>
    <w:rPr>
      <w:color w:val="0563C1" w:themeColor="hyperlink"/>
      <w:u w:val="single"/>
    </w:rPr>
  </w:style>
  <w:style w:type="paragraph" w:styleId="a7">
    <w:name w:val="Subtitle"/>
    <w:basedOn w:val="a"/>
    <w:next w:val="a"/>
    <w:link w:val="Char"/>
    <w:uiPriority w:val="11"/>
    <w:qFormat/>
    <w:rsid w:val="000A7978"/>
    <w:pPr>
      <w:numPr>
        <w:ilvl w:val="1"/>
      </w:numPr>
      <w:spacing w:after="160"/>
    </w:pPr>
    <w:rPr>
      <w:rFonts w:asciiTheme="minorHAnsi" w:eastAsiaTheme="minorEastAsia" w:hAnsiTheme="minorHAnsi" w:cstheme="minorBidi"/>
      <w:caps/>
      <w:color w:val="000000" w:themeColor="text1"/>
      <w:spacing w:val="15"/>
      <w:sz w:val="22"/>
      <w:szCs w:val="22"/>
    </w:rPr>
  </w:style>
  <w:style w:type="character" w:customStyle="1" w:styleId="Char">
    <w:name w:val="عنوان فرعي Char"/>
    <w:basedOn w:val="a0"/>
    <w:link w:val="a7"/>
    <w:uiPriority w:val="11"/>
    <w:rsid w:val="000A7978"/>
    <w:rPr>
      <w:caps/>
      <w:color w:val="000000" w:themeColor="text1"/>
      <w:spacing w:val="15"/>
      <w:lang w:val="en-US" w:eastAsia="en-US"/>
    </w:rPr>
  </w:style>
  <w:style w:type="character" w:styleId="a8">
    <w:name w:val="Subtle Emphasis"/>
    <w:basedOn w:val="a0"/>
    <w:uiPriority w:val="19"/>
    <w:qFormat/>
    <w:rsid w:val="0030300C"/>
    <w:rPr>
      <w:i/>
      <w:iCs/>
      <w:color w:val="404040" w:themeColor="text1" w:themeTint="BF"/>
    </w:rPr>
  </w:style>
  <w:style w:type="paragraph" w:styleId="a9">
    <w:name w:val="header"/>
    <w:basedOn w:val="a"/>
    <w:link w:val="Char0"/>
    <w:uiPriority w:val="99"/>
    <w:unhideWhenUsed/>
    <w:rsid w:val="0098416F"/>
    <w:pPr>
      <w:tabs>
        <w:tab w:val="center" w:pos="4320"/>
      </w:tabs>
    </w:pPr>
  </w:style>
  <w:style w:type="character" w:customStyle="1" w:styleId="Char0">
    <w:name w:val="رأس الصفحة Char"/>
    <w:basedOn w:val="a0"/>
    <w:link w:val="a9"/>
    <w:uiPriority w:val="99"/>
    <w:rsid w:val="0098416F"/>
    <w:rPr>
      <w:rFonts w:ascii="Garamond" w:eastAsia="Times New Roman" w:hAnsi="Garamond" w:cs="Times New Roman"/>
      <w:spacing w:val="-2"/>
      <w:sz w:val="24"/>
      <w:szCs w:val="20"/>
      <w:lang w:val="en-US" w:eastAsia="en-US"/>
    </w:rPr>
  </w:style>
  <w:style w:type="paragraph" w:styleId="aa">
    <w:name w:val="footer"/>
    <w:basedOn w:val="a"/>
    <w:link w:val="Char1"/>
    <w:uiPriority w:val="99"/>
    <w:unhideWhenUsed/>
    <w:rsid w:val="0098416F"/>
    <w:pPr>
      <w:tabs>
        <w:tab w:val="center" w:pos="4320"/>
      </w:tabs>
    </w:pPr>
  </w:style>
  <w:style w:type="character" w:customStyle="1" w:styleId="Char1">
    <w:name w:val="تذييل الصفحة Char"/>
    <w:basedOn w:val="a0"/>
    <w:link w:val="aa"/>
    <w:uiPriority w:val="99"/>
    <w:rsid w:val="0098416F"/>
    <w:rPr>
      <w:rFonts w:ascii="Garamond" w:eastAsia="Times New Roman" w:hAnsi="Garamond" w:cs="Times New Roman"/>
      <w:spacing w:val="-2"/>
      <w:sz w:val="24"/>
      <w:szCs w:val="20"/>
      <w:lang w:val="en-US" w:eastAsia="en-US"/>
    </w:rPr>
  </w:style>
  <w:style w:type="character" w:customStyle="1" w:styleId="3Char">
    <w:name w:val="عنوان 3 Char"/>
    <w:basedOn w:val="a0"/>
    <w:link w:val="3"/>
    <w:uiPriority w:val="9"/>
    <w:rsid w:val="009066EB"/>
    <w:rPr>
      <w:rFonts w:asciiTheme="majorHAnsi" w:eastAsiaTheme="majorEastAsia" w:hAnsiTheme="majorHAnsi" w:cstheme="majorBidi"/>
      <w:color w:val="1F4D78" w:themeColor="accent1" w:themeShade="7F"/>
      <w:spacing w:val="-2"/>
      <w:sz w:val="24"/>
      <w:szCs w:val="24"/>
      <w:lang w:val="en-US" w:eastAsia="en-US"/>
    </w:rPr>
  </w:style>
  <w:style w:type="character" w:customStyle="1" w:styleId="4Char">
    <w:name w:val="عنوان 4 Char"/>
    <w:basedOn w:val="a0"/>
    <w:link w:val="4"/>
    <w:uiPriority w:val="9"/>
    <w:rsid w:val="009066EB"/>
    <w:rPr>
      <w:rFonts w:asciiTheme="majorHAnsi" w:eastAsiaTheme="majorEastAsia" w:hAnsiTheme="majorHAnsi" w:cstheme="majorBidi"/>
      <w:i/>
      <w:iCs/>
      <w:color w:val="2E74B5" w:themeColor="accent1" w:themeShade="BF"/>
      <w:spacing w:val="-2"/>
      <w:sz w:val="24"/>
      <w:szCs w:val="20"/>
      <w:lang w:val="en-US" w:eastAsia="en-US"/>
    </w:rPr>
  </w:style>
  <w:style w:type="character" w:customStyle="1" w:styleId="5Char">
    <w:name w:val="عنوان 5 Char"/>
    <w:basedOn w:val="a0"/>
    <w:link w:val="5"/>
    <w:uiPriority w:val="9"/>
    <w:rsid w:val="00D542CE"/>
    <w:rPr>
      <w:rFonts w:asciiTheme="majorHAnsi" w:eastAsiaTheme="majorEastAsia" w:hAnsiTheme="majorHAnsi" w:cstheme="majorBidi"/>
      <w:color w:val="2E74B5" w:themeColor="accent1" w:themeShade="BF"/>
      <w:spacing w:val="-2"/>
      <w:sz w:val="24"/>
      <w:szCs w:val="20"/>
      <w:lang w:val="en-US" w:eastAsia="en-US"/>
    </w:rPr>
  </w:style>
  <w:style w:type="character" w:customStyle="1" w:styleId="apple-converted-space">
    <w:name w:val="apple-converted-space"/>
    <w:basedOn w:val="a0"/>
    <w:rsid w:val="009524C7"/>
  </w:style>
  <w:style w:type="character" w:customStyle="1" w:styleId="UnresolvedMention1">
    <w:name w:val="Unresolved Mention1"/>
    <w:basedOn w:val="a0"/>
    <w:uiPriority w:val="99"/>
    <w:semiHidden/>
    <w:unhideWhenUsed/>
    <w:rsid w:val="00335669"/>
    <w:rPr>
      <w:color w:val="605E5C"/>
      <w:shd w:val="clear" w:color="auto" w:fill="E1DFDD"/>
    </w:rPr>
  </w:style>
  <w:style w:type="character" w:customStyle="1" w:styleId="12">
    <w:name w:val="إشارة لم يتم حلها1"/>
    <w:basedOn w:val="a0"/>
    <w:uiPriority w:val="99"/>
    <w:semiHidden/>
    <w:unhideWhenUsed/>
    <w:rsid w:val="00FB56DF"/>
    <w:rPr>
      <w:color w:val="605E5C"/>
      <w:shd w:val="clear" w:color="auto" w:fill="E1DFDD"/>
    </w:rPr>
  </w:style>
  <w:style w:type="paragraph" w:styleId="ab">
    <w:name w:val="Normal (Web)"/>
    <w:basedOn w:val="a"/>
    <w:uiPriority w:val="99"/>
    <w:unhideWhenUsed/>
    <w:rsid w:val="00FB56DF"/>
    <w:pPr>
      <w:spacing w:before="100" w:beforeAutospacing="1" w:after="100" w:afterAutospacing="1" w:line="240" w:lineRule="auto"/>
      <w:jc w:val="left"/>
    </w:pPr>
    <w:rPr>
      <w:rFonts w:ascii="Times New Roman" w:hAnsi="Times New Roman"/>
      <w:spacing w:val="0"/>
      <w:szCs w:val="24"/>
    </w:rPr>
  </w:style>
  <w:style w:type="paragraph" w:styleId="20">
    <w:name w:val="toc 2"/>
    <w:basedOn w:val="a"/>
    <w:next w:val="a"/>
    <w:autoRedefine/>
    <w:uiPriority w:val="39"/>
    <w:unhideWhenUsed/>
    <w:rsid w:val="00E619A3"/>
    <w:pPr>
      <w:spacing w:after="100"/>
      <w:ind w:left="240"/>
    </w:pPr>
  </w:style>
  <w:style w:type="paragraph" w:styleId="30">
    <w:name w:val="toc 3"/>
    <w:basedOn w:val="a"/>
    <w:next w:val="a"/>
    <w:autoRedefine/>
    <w:uiPriority w:val="39"/>
    <w:unhideWhenUsed/>
    <w:rsid w:val="00E619A3"/>
    <w:pPr>
      <w:spacing w:after="100"/>
      <w:ind w:left="480"/>
    </w:pPr>
  </w:style>
  <w:style w:type="paragraph" w:styleId="ac">
    <w:name w:val="endnote text"/>
    <w:basedOn w:val="a"/>
    <w:link w:val="Char2"/>
    <w:uiPriority w:val="99"/>
    <w:semiHidden/>
    <w:unhideWhenUsed/>
    <w:rsid w:val="00AB288E"/>
    <w:pPr>
      <w:spacing w:before="0" w:line="240" w:lineRule="auto"/>
    </w:pPr>
    <w:rPr>
      <w:sz w:val="20"/>
    </w:rPr>
  </w:style>
  <w:style w:type="character" w:customStyle="1" w:styleId="Char2">
    <w:name w:val="نص تعليق ختامي Char"/>
    <w:basedOn w:val="a0"/>
    <w:link w:val="ac"/>
    <w:uiPriority w:val="99"/>
    <w:semiHidden/>
    <w:rsid w:val="00AB288E"/>
    <w:rPr>
      <w:rFonts w:ascii="Garamond" w:eastAsia="Times New Roman" w:hAnsi="Garamond" w:cs="Times New Roman"/>
      <w:spacing w:val="-2"/>
      <w:sz w:val="20"/>
      <w:szCs w:val="20"/>
      <w:lang w:val="en-US" w:eastAsia="en-US"/>
    </w:rPr>
  </w:style>
  <w:style w:type="character" w:styleId="ad">
    <w:name w:val="endnote reference"/>
    <w:basedOn w:val="a0"/>
    <w:uiPriority w:val="99"/>
    <w:semiHidden/>
    <w:unhideWhenUsed/>
    <w:rsid w:val="00AB288E"/>
    <w:rPr>
      <w:vertAlign w:val="superscript"/>
    </w:rPr>
  </w:style>
  <w:style w:type="paragraph" w:styleId="ae">
    <w:name w:val="Balloon Text"/>
    <w:basedOn w:val="a"/>
    <w:link w:val="Char3"/>
    <w:uiPriority w:val="99"/>
    <w:semiHidden/>
    <w:unhideWhenUsed/>
    <w:rsid w:val="003B7063"/>
    <w:pPr>
      <w:spacing w:before="0" w:line="240" w:lineRule="auto"/>
    </w:pPr>
    <w:rPr>
      <w:rFonts w:ascii="Tahoma" w:hAnsi="Tahoma" w:cs="Tahoma"/>
      <w:sz w:val="16"/>
      <w:szCs w:val="16"/>
    </w:rPr>
  </w:style>
  <w:style w:type="character" w:customStyle="1" w:styleId="Char3">
    <w:name w:val="نص في بالون Char"/>
    <w:basedOn w:val="a0"/>
    <w:link w:val="ae"/>
    <w:uiPriority w:val="99"/>
    <w:semiHidden/>
    <w:rsid w:val="003B7063"/>
    <w:rPr>
      <w:rFonts w:ascii="Tahoma" w:eastAsia="Times New Roman" w:hAnsi="Tahoma" w:cs="Tahoma"/>
      <w:spacing w:val="-2"/>
      <w:sz w:val="16"/>
      <w:szCs w:val="16"/>
      <w:lang w:val="en-US" w:eastAsia="en-US"/>
    </w:rPr>
  </w:style>
  <w:style w:type="paragraph" w:customStyle="1" w:styleId="muitypography-root">
    <w:name w:val="muitypography-root"/>
    <w:basedOn w:val="a"/>
    <w:rsid w:val="00313120"/>
    <w:pPr>
      <w:spacing w:before="100" w:beforeAutospacing="1" w:after="100" w:afterAutospacing="1" w:line="240" w:lineRule="auto"/>
      <w:jc w:val="left"/>
    </w:pPr>
    <w:rPr>
      <w:rFonts w:ascii="Times New Roman" w:hAnsi="Times New Roman"/>
      <w:spacing w:val="0"/>
      <w:szCs w:val="24"/>
    </w:rPr>
  </w:style>
  <w:style w:type="character" w:styleId="af">
    <w:name w:val="FollowedHyperlink"/>
    <w:basedOn w:val="a0"/>
    <w:uiPriority w:val="99"/>
    <w:semiHidden/>
    <w:unhideWhenUsed/>
    <w:rsid w:val="00313120"/>
    <w:rPr>
      <w:color w:val="954F72" w:themeColor="followedHyperlink"/>
      <w:u w:val="single"/>
    </w:rPr>
  </w:style>
  <w:style w:type="character" w:styleId="af0">
    <w:name w:val="Unresolved Mention"/>
    <w:basedOn w:val="a0"/>
    <w:uiPriority w:val="99"/>
    <w:semiHidden/>
    <w:unhideWhenUsed/>
    <w:rsid w:val="0080111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9693611">
      <w:bodyDiv w:val="1"/>
      <w:marLeft w:val="0"/>
      <w:marRight w:val="0"/>
      <w:marTop w:val="0"/>
      <w:marBottom w:val="0"/>
      <w:divBdr>
        <w:top w:val="none" w:sz="0" w:space="0" w:color="auto"/>
        <w:left w:val="none" w:sz="0" w:space="0" w:color="auto"/>
        <w:bottom w:val="none" w:sz="0" w:space="0" w:color="auto"/>
        <w:right w:val="none" w:sz="0" w:space="0" w:color="auto"/>
      </w:divBdr>
    </w:div>
    <w:div w:id="193468492">
      <w:bodyDiv w:val="1"/>
      <w:marLeft w:val="0"/>
      <w:marRight w:val="0"/>
      <w:marTop w:val="0"/>
      <w:marBottom w:val="0"/>
      <w:divBdr>
        <w:top w:val="none" w:sz="0" w:space="0" w:color="auto"/>
        <w:left w:val="none" w:sz="0" w:space="0" w:color="auto"/>
        <w:bottom w:val="none" w:sz="0" w:space="0" w:color="auto"/>
        <w:right w:val="none" w:sz="0" w:space="0" w:color="auto"/>
      </w:divBdr>
      <w:divsChild>
        <w:div w:id="2119522022">
          <w:marLeft w:val="0"/>
          <w:marRight w:val="0"/>
          <w:marTop w:val="0"/>
          <w:marBottom w:val="0"/>
          <w:divBdr>
            <w:top w:val="none" w:sz="0" w:space="0" w:color="auto"/>
            <w:left w:val="none" w:sz="0" w:space="0" w:color="auto"/>
            <w:bottom w:val="none" w:sz="0" w:space="0" w:color="auto"/>
            <w:right w:val="none" w:sz="0" w:space="0" w:color="auto"/>
          </w:divBdr>
        </w:div>
        <w:div w:id="1711150412">
          <w:marLeft w:val="0"/>
          <w:marRight w:val="0"/>
          <w:marTop w:val="0"/>
          <w:marBottom w:val="0"/>
          <w:divBdr>
            <w:top w:val="none" w:sz="0" w:space="0" w:color="auto"/>
            <w:left w:val="none" w:sz="0" w:space="0" w:color="auto"/>
            <w:bottom w:val="none" w:sz="0" w:space="0" w:color="auto"/>
            <w:right w:val="none" w:sz="0" w:space="0" w:color="auto"/>
          </w:divBdr>
        </w:div>
      </w:divsChild>
    </w:div>
    <w:div w:id="243955992">
      <w:bodyDiv w:val="1"/>
      <w:marLeft w:val="0"/>
      <w:marRight w:val="0"/>
      <w:marTop w:val="0"/>
      <w:marBottom w:val="0"/>
      <w:divBdr>
        <w:top w:val="none" w:sz="0" w:space="0" w:color="auto"/>
        <w:left w:val="none" w:sz="0" w:space="0" w:color="auto"/>
        <w:bottom w:val="none" w:sz="0" w:space="0" w:color="auto"/>
        <w:right w:val="none" w:sz="0" w:space="0" w:color="auto"/>
      </w:divBdr>
    </w:div>
    <w:div w:id="315426530">
      <w:bodyDiv w:val="1"/>
      <w:marLeft w:val="0"/>
      <w:marRight w:val="0"/>
      <w:marTop w:val="0"/>
      <w:marBottom w:val="0"/>
      <w:divBdr>
        <w:top w:val="none" w:sz="0" w:space="0" w:color="auto"/>
        <w:left w:val="none" w:sz="0" w:space="0" w:color="auto"/>
        <w:bottom w:val="none" w:sz="0" w:space="0" w:color="auto"/>
        <w:right w:val="none" w:sz="0" w:space="0" w:color="auto"/>
      </w:divBdr>
      <w:divsChild>
        <w:div w:id="788205803">
          <w:marLeft w:val="0"/>
          <w:marRight w:val="0"/>
          <w:marTop w:val="0"/>
          <w:marBottom w:val="0"/>
          <w:divBdr>
            <w:top w:val="none" w:sz="0" w:space="0" w:color="auto"/>
            <w:left w:val="none" w:sz="0" w:space="0" w:color="auto"/>
            <w:bottom w:val="none" w:sz="0" w:space="0" w:color="auto"/>
            <w:right w:val="none" w:sz="0" w:space="0" w:color="auto"/>
          </w:divBdr>
        </w:div>
      </w:divsChild>
    </w:div>
    <w:div w:id="382338678">
      <w:bodyDiv w:val="1"/>
      <w:marLeft w:val="0"/>
      <w:marRight w:val="0"/>
      <w:marTop w:val="0"/>
      <w:marBottom w:val="0"/>
      <w:divBdr>
        <w:top w:val="none" w:sz="0" w:space="0" w:color="auto"/>
        <w:left w:val="none" w:sz="0" w:space="0" w:color="auto"/>
        <w:bottom w:val="none" w:sz="0" w:space="0" w:color="auto"/>
        <w:right w:val="none" w:sz="0" w:space="0" w:color="auto"/>
      </w:divBdr>
    </w:div>
    <w:div w:id="509494921">
      <w:bodyDiv w:val="1"/>
      <w:marLeft w:val="0"/>
      <w:marRight w:val="0"/>
      <w:marTop w:val="0"/>
      <w:marBottom w:val="0"/>
      <w:divBdr>
        <w:top w:val="none" w:sz="0" w:space="0" w:color="auto"/>
        <w:left w:val="none" w:sz="0" w:space="0" w:color="auto"/>
        <w:bottom w:val="none" w:sz="0" w:space="0" w:color="auto"/>
        <w:right w:val="none" w:sz="0" w:space="0" w:color="auto"/>
      </w:divBdr>
    </w:div>
    <w:div w:id="515584308">
      <w:bodyDiv w:val="1"/>
      <w:marLeft w:val="0"/>
      <w:marRight w:val="0"/>
      <w:marTop w:val="0"/>
      <w:marBottom w:val="0"/>
      <w:divBdr>
        <w:top w:val="none" w:sz="0" w:space="0" w:color="auto"/>
        <w:left w:val="none" w:sz="0" w:space="0" w:color="auto"/>
        <w:bottom w:val="none" w:sz="0" w:space="0" w:color="auto"/>
        <w:right w:val="none" w:sz="0" w:space="0" w:color="auto"/>
      </w:divBdr>
      <w:divsChild>
        <w:div w:id="846601362">
          <w:marLeft w:val="-720"/>
          <w:marRight w:val="0"/>
          <w:marTop w:val="0"/>
          <w:marBottom w:val="0"/>
          <w:divBdr>
            <w:top w:val="none" w:sz="0" w:space="0" w:color="auto"/>
            <w:left w:val="none" w:sz="0" w:space="0" w:color="auto"/>
            <w:bottom w:val="none" w:sz="0" w:space="0" w:color="auto"/>
            <w:right w:val="none" w:sz="0" w:space="0" w:color="auto"/>
          </w:divBdr>
        </w:div>
      </w:divsChild>
    </w:div>
    <w:div w:id="515652790">
      <w:bodyDiv w:val="1"/>
      <w:marLeft w:val="0"/>
      <w:marRight w:val="0"/>
      <w:marTop w:val="0"/>
      <w:marBottom w:val="0"/>
      <w:divBdr>
        <w:top w:val="none" w:sz="0" w:space="0" w:color="auto"/>
        <w:left w:val="none" w:sz="0" w:space="0" w:color="auto"/>
        <w:bottom w:val="none" w:sz="0" w:space="0" w:color="auto"/>
        <w:right w:val="none" w:sz="0" w:space="0" w:color="auto"/>
      </w:divBdr>
      <w:divsChild>
        <w:div w:id="1437604066">
          <w:marLeft w:val="0"/>
          <w:marRight w:val="0"/>
          <w:marTop w:val="0"/>
          <w:marBottom w:val="0"/>
          <w:divBdr>
            <w:top w:val="none" w:sz="0" w:space="0" w:color="auto"/>
            <w:left w:val="none" w:sz="0" w:space="0" w:color="auto"/>
            <w:bottom w:val="none" w:sz="0" w:space="0" w:color="auto"/>
            <w:right w:val="none" w:sz="0" w:space="0" w:color="auto"/>
          </w:divBdr>
        </w:div>
      </w:divsChild>
    </w:div>
    <w:div w:id="754665747">
      <w:bodyDiv w:val="1"/>
      <w:marLeft w:val="0"/>
      <w:marRight w:val="0"/>
      <w:marTop w:val="0"/>
      <w:marBottom w:val="0"/>
      <w:divBdr>
        <w:top w:val="none" w:sz="0" w:space="0" w:color="auto"/>
        <w:left w:val="none" w:sz="0" w:space="0" w:color="auto"/>
        <w:bottom w:val="none" w:sz="0" w:space="0" w:color="auto"/>
        <w:right w:val="none" w:sz="0" w:space="0" w:color="auto"/>
      </w:divBdr>
      <w:divsChild>
        <w:div w:id="1844932427">
          <w:marLeft w:val="-720"/>
          <w:marRight w:val="0"/>
          <w:marTop w:val="0"/>
          <w:marBottom w:val="0"/>
          <w:divBdr>
            <w:top w:val="none" w:sz="0" w:space="0" w:color="auto"/>
            <w:left w:val="none" w:sz="0" w:space="0" w:color="auto"/>
            <w:bottom w:val="none" w:sz="0" w:space="0" w:color="auto"/>
            <w:right w:val="none" w:sz="0" w:space="0" w:color="auto"/>
          </w:divBdr>
        </w:div>
      </w:divsChild>
    </w:div>
    <w:div w:id="775562619">
      <w:bodyDiv w:val="1"/>
      <w:marLeft w:val="0"/>
      <w:marRight w:val="0"/>
      <w:marTop w:val="0"/>
      <w:marBottom w:val="0"/>
      <w:divBdr>
        <w:top w:val="none" w:sz="0" w:space="0" w:color="auto"/>
        <w:left w:val="none" w:sz="0" w:space="0" w:color="auto"/>
        <w:bottom w:val="none" w:sz="0" w:space="0" w:color="auto"/>
        <w:right w:val="none" w:sz="0" w:space="0" w:color="auto"/>
      </w:divBdr>
    </w:div>
    <w:div w:id="809516968">
      <w:bodyDiv w:val="1"/>
      <w:marLeft w:val="0"/>
      <w:marRight w:val="0"/>
      <w:marTop w:val="0"/>
      <w:marBottom w:val="0"/>
      <w:divBdr>
        <w:top w:val="none" w:sz="0" w:space="0" w:color="auto"/>
        <w:left w:val="none" w:sz="0" w:space="0" w:color="auto"/>
        <w:bottom w:val="none" w:sz="0" w:space="0" w:color="auto"/>
        <w:right w:val="none" w:sz="0" w:space="0" w:color="auto"/>
      </w:divBdr>
    </w:div>
    <w:div w:id="811362188">
      <w:bodyDiv w:val="1"/>
      <w:marLeft w:val="0"/>
      <w:marRight w:val="0"/>
      <w:marTop w:val="0"/>
      <w:marBottom w:val="0"/>
      <w:divBdr>
        <w:top w:val="none" w:sz="0" w:space="0" w:color="auto"/>
        <w:left w:val="none" w:sz="0" w:space="0" w:color="auto"/>
        <w:bottom w:val="none" w:sz="0" w:space="0" w:color="auto"/>
        <w:right w:val="none" w:sz="0" w:space="0" w:color="auto"/>
      </w:divBdr>
    </w:div>
    <w:div w:id="934097048">
      <w:bodyDiv w:val="1"/>
      <w:marLeft w:val="0"/>
      <w:marRight w:val="0"/>
      <w:marTop w:val="0"/>
      <w:marBottom w:val="0"/>
      <w:divBdr>
        <w:top w:val="none" w:sz="0" w:space="0" w:color="auto"/>
        <w:left w:val="none" w:sz="0" w:space="0" w:color="auto"/>
        <w:bottom w:val="none" w:sz="0" w:space="0" w:color="auto"/>
        <w:right w:val="none" w:sz="0" w:space="0" w:color="auto"/>
      </w:divBdr>
      <w:divsChild>
        <w:div w:id="893154290">
          <w:marLeft w:val="0"/>
          <w:marRight w:val="0"/>
          <w:marTop w:val="0"/>
          <w:marBottom w:val="0"/>
          <w:divBdr>
            <w:top w:val="none" w:sz="0" w:space="0" w:color="auto"/>
            <w:left w:val="none" w:sz="0" w:space="0" w:color="auto"/>
            <w:bottom w:val="none" w:sz="0" w:space="0" w:color="auto"/>
            <w:right w:val="none" w:sz="0" w:space="0" w:color="auto"/>
          </w:divBdr>
          <w:divsChild>
            <w:div w:id="655650565">
              <w:marLeft w:val="0"/>
              <w:marRight w:val="0"/>
              <w:marTop w:val="0"/>
              <w:marBottom w:val="0"/>
              <w:divBdr>
                <w:top w:val="none" w:sz="0" w:space="0" w:color="auto"/>
                <w:left w:val="none" w:sz="0" w:space="0" w:color="auto"/>
                <w:bottom w:val="none" w:sz="0" w:space="0" w:color="auto"/>
                <w:right w:val="none" w:sz="0" w:space="0" w:color="auto"/>
              </w:divBdr>
              <w:divsChild>
                <w:div w:id="103307601">
                  <w:marLeft w:val="0"/>
                  <w:marRight w:val="0"/>
                  <w:marTop w:val="0"/>
                  <w:marBottom w:val="0"/>
                  <w:divBdr>
                    <w:top w:val="none" w:sz="0" w:space="0" w:color="auto"/>
                    <w:left w:val="none" w:sz="0" w:space="0" w:color="auto"/>
                    <w:bottom w:val="none" w:sz="0" w:space="0" w:color="auto"/>
                    <w:right w:val="none" w:sz="0" w:space="0" w:color="auto"/>
                  </w:divBdr>
                  <w:divsChild>
                    <w:div w:id="1858495165">
                      <w:marLeft w:val="0"/>
                      <w:marRight w:val="0"/>
                      <w:marTop w:val="0"/>
                      <w:marBottom w:val="0"/>
                      <w:divBdr>
                        <w:top w:val="none" w:sz="0" w:space="0" w:color="auto"/>
                        <w:left w:val="none" w:sz="0" w:space="0" w:color="auto"/>
                        <w:bottom w:val="none" w:sz="0" w:space="0" w:color="auto"/>
                        <w:right w:val="none" w:sz="0" w:space="0" w:color="auto"/>
                      </w:divBdr>
                      <w:divsChild>
                        <w:div w:id="1478303683">
                          <w:marLeft w:val="0"/>
                          <w:marRight w:val="0"/>
                          <w:marTop w:val="0"/>
                          <w:marBottom w:val="0"/>
                          <w:divBdr>
                            <w:top w:val="none" w:sz="0" w:space="0" w:color="auto"/>
                            <w:left w:val="none" w:sz="0" w:space="0" w:color="auto"/>
                            <w:bottom w:val="none" w:sz="0" w:space="0" w:color="auto"/>
                            <w:right w:val="none" w:sz="0" w:space="0" w:color="auto"/>
                          </w:divBdr>
                          <w:divsChild>
                            <w:div w:id="1859931103">
                              <w:marLeft w:val="0"/>
                              <w:marRight w:val="0"/>
                              <w:marTop w:val="0"/>
                              <w:marBottom w:val="0"/>
                              <w:divBdr>
                                <w:top w:val="none" w:sz="0" w:space="0" w:color="auto"/>
                                <w:left w:val="none" w:sz="0" w:space="0" w:color="auto"/>
                                <w:bottom w:val="none" w:sz="0" w:space="0" w:color="auto"/>
                                <w:right w:val="none" w:sz="0" w:space="0" w:color="auto"/>
                              </w:divBdr>
                              <w:divsChild>
                                <w:div w:id="1149202900">
                                  <w:marLeft w:val="0"/>
                                  <w:marRight w:val="0"/>
                                  <w:marTop w:val="0"/>
                                  <w:marBottom w:val="0"/>
                                  <w:divBdr>
                                    <w:top w:val="none" w:sz="0" w:space="0" w:color="auto"/>
                                    <w:left w:val="none" w:sz="0" w:space="0" w:color="auto"/>
                                    <w:bottom w:val="none" w:sz="0" w:space="0" w:color="auto"/>
                                    <w:right w:val="none" w:sz="0" w:space="0" w:color="auto"/>
                                  </w:divBdr>
                                  <w:divsChild>
                                    <w:div w:id="732200807">
                                      <w:marLeft w:val="0"/>
                                      <w:marRight w:val="0"/>
                                      <w:marTop w:val="0"/>
                                      <w:marBottom w:val="0"/>
                                      <w:divBdr>
                                        <w:top w:val="none" w:sz="0" w:space="0" w:color="auto"/>
                                        <w:left w:val="none" w:sz="0" w:space="0" w:color="auto"/>
                                        <w:bottom w:val="none" w:sz="0" w:space="0" w:color="auto"/>
                                        <w:right w:val="none" w:sz="0" w:space="0" w:color="auto"/>
                                      </w:divBdr>
                                      <w:divsChild>
                                        <w:div w:id="457185593">
                                          <w:marLeft w:val="0"/>
                                          <w:marRight w:val="0"/>
                                          <w:marTop w:val="0"/>
                                          <w:marBottom w:val="0"/>
                                          <w:divBdr>
                                            <w:top w:val="single" w:sz="12" w:space="0" w:color="FFFFFF"/>
                                            <w:left w:val="single" w:sz="12" w:space="0" w:color="FFFFFF"/>
                                            <w:bottom w:val="single" w:sz="12" w:space="0" w:color="FFFFFF"/>
                                            <w:right w:val="single" w:sz="12" w:space="0" w:color="FFFFFF"/>
                                          </w:divBdr>
                                          <w:divsChild>
                                            <w:div w:id="445082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61955442">
                          <w:marLeft w:val="180"/>
                          <w:marRight w:val="0"/>
                          <w:marTop w:val="0"/>
                          <w:marBottom w:val="0"/>
                          <w:divBdr>
                            <w:top w:val="none" w:sz="0" w:space="0" w:color="auto"/>
                            <w:left w:val="none" w:sz="0" w:space="0" w:color="auto"/>
                            <w:bottom w:val="none" w:sz="0" w:space="0" w:color="auto"/>
                            <w:right w:val="none" w:sz="0" w:space="0" w:color="auto"/>
                          </w:divBdr>
                          <w:divsChild>
                            <w:div w:id="1897692950">
                              <w:marLeft w:val="0"/>
                              <w:marRight w:val="0"/>
                              <w:marTop w:val="0"/>
                              <w:marBottom w:val="0"/>
                              <w:divBdr>
                                <w:top w:val="none" w:sz="0" w:space="0" w:color="auto"/>
                                <w:left w:val="none" w:sz="0" w:space="0" w:color="auto"/>
                                <w:bottom w:val="none" w:sz="0" w:space="0" w:color="auto"/>
                                <w:right w:val="none" w:sz="0" w:space="0" w:color="auto"/>
                              </w:divBdr>
                              <w:divsChild>
                                <w:div w:id="2021660116">
                                  <w:marLeft w:val="0"/>
                                  <w:marRight w:val="0"/>
                                  <w:marTop w:val="0"/>
                                  <w:marBottom w:val="0"/>
                                  <w:divBdr>
                                    <w:top w:val="none" w:sz="0" w:space="0" w:color="auto"/>
                                    <w:left w:val="none" w:sz="0" w:space="0" w:color="auto"/>
                                    <w:bottom w:val="none" w:sz="0" w:space="0" w:color="auto"/>
                                    <w:right w:val="none" w:sz="0" w:space="0" w:color="auto"/>
                                  </w:divBdr>
                                  <w:divsChild>
                                    <w:div w:id="1997956623">
                                      <w:marLeft w:val="0"/>
                                      <w:marRight w:val="0"/>
                                      <w:marTop w:val="0"/>
                                      <w:marBottom w:val="30"/>
                                      <w:divBdr>
                                        <w:top w:val="none" w:sz="0" w:space="0" w:color="auto"/>
                                        <w:left w:val="none" w:sz="0" w:space="0" w:color="auto"/>
                                        <w:bottom w:val="none" w:sz="0" w:space="0" w:color="auto"/>
                                        <w:right w:val="none" w:sz="0" w:space="0" w:color="auto"/>
                                      </w:divBdr>
                                      <w:divsChild>
                                        <w:div w:id="2128311971">
                                          <w:marLeft w:val="0"/>
                                          <w:marRight w:val="0"/>
                                          <w:marTop w:val="0"/>
                                          <w:marBottom w:val="0"/>
                                          <w:divBdr>
                                            <w:top w:val="none" w:sz="0" w:space="0" w:color="auto"/>
                                            <w:left w:val="none" w:sz="0" w:space="0" w:color="auto"/>
                                            <w:bottom w:val="none" w:sz="0" w:space="0" w:color="auto"/>
                                            <w:right w:val="none" w:sz="0" w:space="0" w:color="auto"/>
                                          </w:divBdr>
                                          <w:divsChild>
                                            <w:div w:id="470945429">
                                              <w:marLeft w:val="0"/>
                                              <w:marRight w:val="0"/>
                                              <w:marTop w:val="0"/>
                                              <w:marBottom w:val="0"/>
                                              <w:divBdr>
                                                <w:top w:val="none" w:sz="0" w:space="0" w:color="auto"/>
                                                <w:left w:val="none" w:sz="0" w:space="0" w:color="auto"/>
                                                <w:bottom w:val="none" w:sz="0" w:space="0" w:color="auto"/>
                                                <w:right w:val="none" w:sz="0" w:space="0" w:color="auto"/>
                                              </w:divBdr>
                                              <w:divsChild>
                                                <w:div w:id="403723107">
                                                  <w:marLeft w:val="0"/>
                                                  <w:marRight w:val="0"/>
                                                  <w:marTop w:val="0"/>
                                                  <w:marBottom w:val="0"/>
                                                  <w:divBdr>
                                                    <w:top w:val="none" w:sz="0" w:space="0" w:color="auto"/>
                                                    <w:left w:val="none" w:sz="0" w:space="0" w:color="auto"/>
                                                    <w:bottom w:val="none" w:sz="0" w:space="0" w:color="auto"/>
                                                    <w:right w:val="none" w:sz="0" w:space="0" w:color="auto"/>
                                                  </w:divBdr>
                                                  <w:divsChild>
                                                    <w:div w:id="439567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061951626">
      <w:bodyDiv w:val="1"/>
      <w:marLeft w:val="0"/>
      <w:marRight w:val="0"/>
      <w:marTop w:val="0"/>
      <w:marBottom w:val="0"/>
      <w:divBdr>
        <w:top w:val="none" w:sz="0" w:space="0" w:color="auto"/>
        <w:left w:val="none" w:sz="0" w:space="0" w:color="auto"/>
        <w:bottom w:val="none" w:sz="0" w:space="0" w:color="auto"/>
        <w:right w:val="none" w:sz="0" w:space="0" w:color="auto"/>
      </w:divBdr>
      <w:divsChild>
        <w:div w:id="1081368017">
          <w:marLeft w:val="0"/>
          <w:marRight w:val="0"/>
          <w:marTop w:val="0"/>
          <w:marBottom w:val="0"/>
          <w:divBdr>
            <w:top w:val="none" w:sz="0" w:space="0" w:color="auto"/>
            <w:left w:val="none" w:sz="0" w:space="0" w:color="auto"/>
            <w:bottom w:val="none" w:sz="0" w:space="0" w:color="auto"/>
            <w:right w:val="none" w:sz="0" w:space="0" w:color="auto"/>
          </w:divBdr>
        </w:div>
      </w:divsChild>
    </w:div>
    <w:div w:id="1242956137">
      <w:bodyDiv w:val="1"/>
      <w:marLeft w:val="0"/>
      <w:marRight w:val="0"/>
      <w:marTop w:val="0"/>
      <w:marBottom w:val="0"/>
      <w:divBdr>
        <w:top w:val="none" w:sz="0" w:space="0" w:color="auto"/>
        <w:left w:val="none" w:sz="0" w:space="0" w:color="auto"/>
        <w:bottom w:val="none" w:sz="0" w:space="0" w:color="auto"/>
        <w:right w:val="none" w:sz="0" w:space="0" w:color="auto"/>
      </w:divBdr>
      <w:divsChild>
        <w:div w:id="473373613">
          <w:marLeft w:val="-720"/>
          <w:marRight w:val="0"/>
          <w:marTop w:val="0"/>
          <w:marBottom w:val="0"/>
          <w:divBdr>
            <w:top w:val="none" w:sz="0" w:space="0" w:color="auto"/>
            <w:left w:val="none" w:sz="0" w:space="0" w:color="auto"/>
            <w:bottom w:val="none" w:sz="0" w:space="0" w:color="auto"/>
            <w:right w:val="none" w:sz="0" w:space="0" w:color="auto"/>
          </w:divBdr>
        </w:div>
      </w:divsChild>
    </w:div>
    <w:div w:id="1294478090">
      <w:bodyDiv w:val="1"/>
      <w:marLeft w:val="0"/>
      <w:marRight w:val="0"/>
      <w:marTop w:val="0"/>
      <w:marBottom w:val="0"/>
      <w:divBdr>
        <w:top w:val="none" w:sz="0" w:space="0" w:color="auto"/>
        <w:left w:val="none" w:sz="0" w:space="0" w:color="auto"/>
        <w:bottom w:val="none" w:sz="0" w:space="0" w:color="auto"/>
        <w:right w:val="none" w:sz="0" w:space="0" w:color="auto"/>
      </w:divBdr>
      <w:divsChild>
        <w:div w:id="1237932434">
          <w:marLeft w:val="0"/>
          <w:marRight w:val="0"/>
          <w:marTop w:val="0"/>
          <w:marBottom w:val="0"/>
          <w:divBdr>
            <w:top w:val="none" w:sz="0" w:space="0" w:color="auto"/>
            <w:left w:val="none" w:sz="0" w:space="0" w:color="auto"/>
            <w:bottom w:val="none" w:sz="0" w:space="0" w:color="auto"/>
            <w:right w:val="none" w:sz="0" w:space="0" w:color="auto"/>
          </w:divBdr>
        </w:div>
      </w:divsChild>
    </w:div>
    <w:div w:id="1352491094">
      <w:bodyDiv w:val="1"/>
      <w:marLeft w:val="0"/>
      <w:marRight w:val="0"/>
      <w:marTop w:val="0"/>
      <w:marBottom w:val="0"/>
      <w:divBdr>
        <w:top w:val="none" w:sz="0" w:space="0" w:color="auto"/>
        <w:left w:val="none" w:sz="0" w:space="0" w:color="auto"/>
        <w:bottom w:val="none" w:sz="0" w:space="0" w:color="auto"/>
        <w:right w:val="none" w:sz="0" w:space="0" w:color="auto"/>
      </w:divBdr>
      <w:divsChild>
        <w:div w:id="124546391">
          <w:marLeft w:val="-720"/>
          <w:marRight w:val="0"/>
          <w:marTop w:val="0"/>
          <w:marBottom w:val="0"/>
          <w:divBdr>
            <w:top w:val="none" w:sz="0" w:space="0" w:color="auto"/>
            <w:left w:val="none" w:sz="0" w:space="0" w:color="auto"/>
            <w:bottom w:val="none" w:sz="0" w:space="0" w:color="auto"/>
            <w:right w:val="none" w:sz="0" w:space="0" w:color="auto"/>
          </w:divBdr>
        </w:div>
      </w:divsChild>
    </w:div>
    <w:div w:id="1525554220">
      <w:bodyDiv w:val="1"/>
      <w:marLeft w:val="0"/>
      <w:marRight w:val="0"/>
      <w:marTop w:val="0"/>
      <w:marBottom w:val="0"/>
      <w:divBdr>
        <w:top w:val="none" w:sz="0" w:space="0" w:color="auto"/>
        <w:left w:val="none" w:sz="0" w:space="0" w:color="auto"/>
        <w:bottom w:val="none" w:sz="0" w:space="0" w:color="auto"/>
        <w:right w:val="none" w:sz="0" w:space="0" w:color="auto"/>
      </w:divBdr>
    </w:div>
    <w:div w:id="1699817259">
      <w:bodyDiv w:val="1"/>
      <w:marLeft w:val="0"/>
      <w:marRight w:val="0"/>
      <w:marTop w:val="0"/>
      <w:marBottom w:val="0"/>
      <w:divBdr>
        <w:top w:val="none" w:sz="0" w:space="0" w:color="auto"/>
        <w:left w:val="none" w:sz="0" w:space="0" w:color="auto"/>
        <w:bottom w:val="none" w:sz="0" w:space="0" w:color="auto"/>
        <w:right w:val="none" w:sz="0" w:space="0" w:color="auto"/>
      </w:divBdr>
    </w:div>
    <w:div w:id="1751537826">
      <w:bodyDiv w:val="1"/>
      <w:marLeft w:val="0"/>
      <w:marRight w:val="0"/>
      <w:marTop w:val="0"/>
      <w:marBottom w:val="0"/>
      <w:divBdr>
        <w:top w:val="none" w:sz="0" w:space="0" w:color="auto"/>
        <w:left w:val="none" w:sz="0" w:space="0" w:color="auto"/>
        <w:bottom w:val="none" w:sz="0" w:space="0" w:color="auto"/>
        <w:right w:val="none" w:sz="0" w:space="0" w:color="auto"/>
      </w:divBdr>
    </w:div>
    <w:div w:id="1752387815">
      <w:bodyDiv w:val="1"/>
      <w:marLeft w:val="0"/>
      <w:marRight w:val="0"/>
      <w:marTop w:val="0"/>
      <w:marBottom w:val="0"/>
      <w:divBdr>
        <w:top w:val="none" w:sz="0" w:space="0" w:color="auto"/>
        <w:left w:val="none" w:sz="0" w:space="0" w:color="auto"/>
        <w:bottom w:val="none" w:sz="0" w:space="0" w:color="auto"/>
        <w:right w:val="none" w:sz="0" w:space="0" w:color="auto"/>
      </w:divBdr>
      <w:divsChild>
        <w:div w:id="2089110743">
          <w:marLeft w:val="0"/>
          <w:marRight w:val="0"/>
          <w:marTop w:val="0"/>
          <w:marBottom w:val="0"/>
          <w:divBdr>
            <w:top w:val="none" w:sz="0" w:space="0" w:color="auto"/>
            <w:left w:val="none" w:sz="0" w:space="0" w:color="auto"/>
            <w:bottom w:val="none" w:sz="0" w:space="0" w:color="auto"/>
            <w:right w:val="none" w:sz="0" w:space="0" w:color="auto"/>
          </w:divBdr>
        </w:div>
      </w:divsChild>
    </w:div>
    <w:div w:id="1910842075">
      <w:bodyDiv w:val="1"/>
      <w:marLeft w:val="0"/>
      <w:marRight w:val="0"/>
      <w:marTop w:val="0"/>
      <w:marBottom w:val="0"/>
      <w:divBdr>
        <w:top w:val="none" w:sz="0" w:space="0" w:color="auto"/>
        <w:left w:val="none" w:sz="0" w:space="0" w:color="auto"/>
        <w:bottom w:val="none" w:sz="0" w:space="0" w:color="auto"/>
        <w:right w:val="none" w:sz="0" w:space="0" w:color="auto"/>
      </w:divBdr>
      <w:divsChild>
        <w:div w:id="1059591486">
          <w:marLeft w:val="-720"/>
          <w:marRight w:val="0"/>
          <w:marTop w:val="0"/>
          <w:marBottom w:val="0"/>
          <w:divBdr>
            <w:top w:val="none" w:sz="0" w:space="0" w:color="auto"/>
            <w:left w:val="none" w:sz="0" w:space="0" w:color="auto"/>
            <w:bottom w:val="none" w:sz="0" w:space="0" w:color="auto"/>
            <w:right w:val="none" w:sz="0" w:space="0" w:color="auto"/>
          </w:divBdr>
        </w:div>
      </w:divsChild>
    </w:div>
    <w:div w:id="19687066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9.jpeg"/><Relationship Id="rId42" Type="http://schemas.openxmlformats.org/officeDocument/2006/relationships/image" Target="media/image27.png"/><Relationship Id="rId47" Type="http://schemas.openxmlformats.org/officeDocument/2006/relationships/image" Target="media/image38.png"/><Relationship Id="rId63" Type="http://schemas.openxmlformats.org/officeDocument/2006/relationships/image" Target="media/image47.png"/><Relationship Id="rId68" Type="http://schemas.openxmlformats.org/officeDocument/2006/relationships/image" Target="media/image52.jpeg"/><Relationship Id="rId84" Type="http://schemas.openxmlformats.org/officeDocument/2006/relationships/hyperlink" Target="https://waterbearlearning.com/addie-model-instructional-design/" TargetMode="External"/><Relationship Id="rId89" Type="http://schemas.openxmlformats.org/officeDocument/2006/relationships/theme" Target="theme/theme1.xml"/><Relationship Id="rId16" Type="http://schemas.openxmlformats.org/officeDocument/2006/relationships/image" Target="media/image7.jpeg"/><Relationship Id="rId11" Type="http://schemas.openxmlformats.org/officeDocument/2006/relationships/image" Target="media/image3.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1.png"/><Relationship Id="rId74" Type="http://schemas.openxmlformats.org/officeDocument/2006/relationships/hyperlink" Target="https://doi.org/10.14569/ijacsa.2016.070193" TargetMode="External"/><Relationship Id="rId79" Type="http://schemas.openxmlformats.org/officeDocument/2006/relationships/hyperlink" Target="https://investire.biz/news/azioni/tesla-borsa-wall-street" TargetMode="External"/><Relationship Id="rId5" Type="http://schemas.openxmlformats.org/officeDocument/2006/relationships/webSettings" Target="webSettings.xml"/><Relationship Id="rId14" Type="http://schemas.openxmlformats.org/officeDocument/2006/relationships/image" Target="media/image5.jpeg"/><Relationship Id="rId22" Type="http://schemas.openxmlformats.org/officeDocument/2006/relationships/image" Target="media/image10.png"/><Relationship Id="rId27" Type="http://schemas.openxmlformats.org/officeDocument/2006/relationships/image" Target="media/image18.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31.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diagramData" Target="diagrams/data1.xml"/><Relationship Id="rId77" Type="http://schemas.openxmlformats.org/officeDocument/2006/relationships/hyperlink" Target="https://web.archive.org/web/20180411172043id_/https://www.fruct.org/publications/abstract20/filesKom.pdf" TargetMode="Externa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diagramColors" Target="diagrams/colors1.xml"/><Relationship Id="rId80" Type="http://schemas.openxmlformats.org/officeDocument/2006/relationships/hyperlink" Target="https://www.linkedin.com/pulse/understanding-convolutional-neural-networks-cnns-best-al-ameen" TargetMode="External"/><Relationship Id="rId85" Type="http://schemas.openxmlformats.org/officeDocument/2006/relationships/hyperlink" Target="https://www.researchgate.net/publication/268336973_Traffic_Sign_Recognition_by_Color_Filtering_and_Particle_Swarm_Optimization"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microsoft.com/office/2007/relationships/hdphoto" Target="media/hdphoto3.wdp"/><Relationship Id="rId67" Type="http://schemas.openxmlformats.org/officeDocument/2006/relationships/image" Target="media/image51.jpeg"/><Relationship Id="rId20" Type="http://schemas.openxmlformats.org/officeDocument/2006/relationships/footer" Target="footer2.xml"/><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6.jpeg"/><Relationship Id="rId70" Type="http://schemas.openxmlformats.org/officeDocument/2006/relationships/diagramLayout" Target="diagrams/layout1.xml"/><Relationship Id="rId75" Type="http://schemas.openxmlformats.org/officeDocument/2006/relationships/hyperlink" Target="https://datagen.tech/guides/image-datasets/image-dataset-for-object-detection/" TargetMode="External"/><Relationship Id="rId83" Type="http://schemas.openxmlformats.org/officeDocument/2006/relationships/hyperlink" Target="https://medium.com/@draj0718/convolutional-neural-networks-cnn-architectures-explained-716fb197b243" TargetMode="External"/><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1.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3.png"/><Relationship Id="rId57" Type="http://schemas.microsoft.com/office/2007/relationships/hdphoto" Target="media/hdphoto2.wdp"/><Relationship Id="rId10" Type="http://schemas.openxmlformats.org/officeDocument/2006/relationships/image" Target="media/image3.jpe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45.png"/><Relationship Id="rId65" Type="http://schemas.openxmlformats.org/officeDocument/2006/relationships/image" Target="media/image49.png"/><Relationship Id="rId73" Type="http://schemas.microsoft.com/office/2007/relationships/diagramDrawing" Target="diagrams/drawing1.xml"/><Relationship Id="rId78" Type="http://schemas.openxmlformats.org/officeDocument/2006/relationships/hyperlink" Target="https://www.mdpi.com/2079-9292/4/4/1062" TargetMode="External"/><Relationship Id="rId81" Type="http://schemas.openxmlformats.org/officeDocument/2006/relationships/hyperlink" Target="https://www.adcidl.com/pdf/Omani-Road-Teraffic-Signs.pdf" TargetMode="External"/><Relationship Id="rId86" Type="http://schemas.openxmlformats.org/officeDocument/2006/relationships/hyperlink" Target="https://www.uwb.edu/it/addie" TargetMode="Externa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4.png"/><Relationship Id="rId18" Type="http://schemas.openxmlformats.org/officeDocument/2006/relationships/image" Target="media/image11.jpeg"/><Relationship Id="rId39" Type="http://schemas.openxmlformats.org/officeDocument/2006/relationships/image" Target="media/image30.png"/><Relationship Id="rId34" Type="http://schemas.openxmlformats.org/officeDocument/2006/relationships/image" Target="media/image19.png"/><Relationship Id="rId50" Type="http://schemas.openxmlformats.org/officeDocument/2006/relationships/image" Target="media/image34.png"/><Relationship Id="rId55" Type="http://schemas.microsoft.com/office/2007/relationships/hdphoto" Target="media/hdphoto1.wdp"/><Relationship Id="rId76" Type="http://schemas.openxmlformats.org/officeDocument/2006/relationships/hyperlink" Target="https://www.linkedin.com/advice/0/what-most-effective-ways-preprocess-images" TargetMode="External"/><Relationship Id="rId7" Type="http://schemas.openxmlformats.org/officeDocument/2006/relationships/endnotes" Target="endnotes.xml"/><Relationship Id="rId71" Type="http://schemas.openxmlformats.org/officeDocument/2006/relationships/diagramQuickStyle" Target="diagrams/quickStyle1.xml"/><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12.png"/><Relationship Id="rId40" Type="http://schemas.openxmlformats.org/officeDocument/2006/relationships/image" Target="media/image25.png"/><Relationship Id="rId45" Type="http://schemas.openxmlformats.org/officeDocument/2006/relationships/image" Target="media/image36.png"/><Relationship Id="rId66" Type="http://schemas.openxmlformats.org/officeDocument/2006/relationships/image" Target="media/image50.png"/><Relationship Id="rId87" Type="http://schemas.openxmlformats.org/officeDocument/2006/relationships/hyperlink" Target="https://www.baeldung.com/cs/object-detection-ssd%20yolo" TargetMode="External"/><Relationship Id="rId61" Type="http://schemas.microsoft.com/office/2007/relationships/hdphoto" Target="media/hdphoto4.wdp"/><Relationship Id="rId82" Type="http://schemas.openxmlformats.org/officeDocument/2006/relationships/hyperlink" Target="https://www.diva-portal.org/smash/get/diva2:1546486/FULLTEXT02.pdf" TargetMode="External"/><Relationship Id="rId19" Type="http://schemas.openxmlformats.org/officeDocument/2006/relationships/footer" Target="footer1.xml"/></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A554214-2A2F-4F7B-A266-F83C205A5518}" type="doc">
      <dgm:prSet loTypeId="urn:microsoft.com/office/officeart/2005/8/layout/process5" loCatId="process" qsTypeId="urn:microsoft.com/office/officeart/2005/8/quickstyle/simple1" qsCatId="simple" csTypeId="urn:microsoft.com/office/officeart/2005/8/colors/accent0_1" csCatId="mainScheme" phldr="1"/>
      <dgm:spPr/>
      <dgm:t>
        <a:bodyPr/>
        <a:lstStyle/>
        <a:p>
          <a:endParaRPr lang="en-US"/>
        </a:p>
      </dgm:t>
    </dgm:pt>
    <dgm:pt modelId="{94B52FB0-39B3-40EF-B334-CF9FA8E84761}">
      <dgm:prSet phldrT="[Text]">
        <dgm:style>
          <a:lnRef idx="2">
            <a:schemeClr val="dk1"/>
          </a:lnRef>
          <a:fillRef idx="1">
            <a:schemeClr val="lt1"/>
          </a:fillRef>
          <a:effectRef idx="0">
            <a:schemeClr val="dk1"/>
          </a:effectRef>
          <a:fontRef idx="minor">
            <a:schemeClr val="dk1"/>
          </a:fontRef>
        </dgm:style>
      </dgm:prSet>
      <dgm:spPr/>
      <dgm:t>
        <a:bodyPr/>
        <a:lstStyle/>
        <a:p>
          <a:r>
            <a:rPr lang="en-US">
              <a:latin typeface="+mj-lt"/>
            </a:rPr>
            <a:t>Processing</a:t>
          </a:r>
        </a:p>
        <a:p>
          <a:r>
            <a:rPr lang="en-US">
              <a:latin typeface="+mj-lt"/>
            </a:rPr>
            <a:t>the image</a:t>
          </a:r>
          <a:r>
            <a:rPr lang="en-US"/>
            <a:t> </a:t>
          </a:r>
        </a:p>
      </dgm:t>
    </dgm:pt>
    <dgm:pt modelId="{D2698E9B-035C-42E1-A158-6CF2F3AB788D}" type="parTrans" cxnId="{D917B7FF-058D-4C30-AAF3-0278B43D0BD0}">
      <dgm:prSet/>
      <dgm:spPr/>
      <dgm:t>
        <a:bodyPr/>
        <a:lstStyle/>
        <a:p>
          <a:endParaRPr lang="en-US"/>
        </a:p>
      </dgm:t>
    </dgm:pt>
    <dgm:pt modelId="{5BC70E8E-6939-4F13-9B70-FA2B9DA11FDE}" type="sibTrans" cxnId="{D917B7FF-058D-4C30-AAF3-0278B43D0BD0}">
      <dgm:prSet>
        <dgm:style>
          <a:lnRef idx="2">
            <a:schemeClr val="dk1"/>
          </a:lnRef>
          <a:fillRef idx="1">
            <a:schemeClr val="lt1"/>
          </a:fillRef>
          <a:effectRef idx="0">
            <a:schemeClr val="dk1"/>
          </a:effectRef>
          <a:fontRef idx="minor">
            <a:schemeClr val="dk1"/>
          </a:fontRef>
        </dgm:style>
      </dgm:prSet>
      <dgm:spPr/>
      <dgm:t>
        <a:bodyPr/>
        <a:lstStyle/>
        <a:p>
          <a:endParaRPr lang="en-US"/>
        </a:p>
      </dgm:t>
    </dgm:pt>
    <dgm:pt modelId="{DFBE0397-E21C-440A-A2A2-F30CC93E7CC1}">
      <dgm:prSet phldrT="[Text]">
        <dgm:style>
          <a:lnRef idx="2">
            <a:schemeClr val="dk1"/>
          </a:lnRef>
          <a:fillRef idx="1">
            <a:schemeClr val="lt1"/>
          </a:fillRef>
          <a:effectRef idx="0">
            <a:schemeClr val="dk1"/>
          </a:effectRef>
          <a:fontRef idx="minor">
            <a:schemeClr val="dk1"/>
          </a:fontRef>
        </dgm:style>
      </dgm:prSet>
      <dgm:spPr/>
      <dgm:t>
        <a:bodyPr/>
        <a:lstStyle/>
        <a:p>
          <a:r>
            <a:rPr lang="en-US">
              <a:latin typeface="+mj-lt"/>
            </a:rPr>
            <a:t>Altering the size and cropping</a:t>
          </a:r>
        </a:p>
      </dgm:t>
    </dgm:pt>
    <dgm:pt modelId="{DA39BDCC-B336-4AA9-B31B-F410E711CDD9}" type="parTrans" cxnId="{475D1C5B-93C7-461E-9DE3-9C27391AA4E7}">
      <dgm:prSet/>
      <dgm:spPr/>
      <dgm:t>
        <a:bodyPr/>
        <a:lstStyle/>
        <a:p>
          <a:endParaRPr lang="en-US"/>
        </a:p>
      </dgm:t>
    </dgm:pt>
    <dgm:pt modelId="{C71ABB6A-E409-48BE-8FF3-7A4205CE31CA}" type="sibTrans" cxnId="{475D1C5B-93C7-461E-9DE3-9C27391AA4E7}">
      <dgm:prSet>
        <dgm:style>
          <a:lnRef idx="2">
            <a:schemeClr val="dk1"/>
          </a:lnRef>
          <a:fillRef idx="1">
            <a:schemeClr val="lt1"/>
          </a:fillRef>
          <a:effectRef idx="0">
            <a:schemeClr val="dk1"/>
          </a:effectRef>
          <a:fontRef idx="minor">
            <a:schemeClr val="dk1"/>
          </a:fontRef>
        </dgm:style>
      </dgm:prSet>
      <dgm:spPr/>
      <dgm:t>
        <a:bodyPr/>
        <a:lstStyle/>
        <a:p>
          <a:endParaRPr lang="en-US"/>
        </a:p>
      </dgm:t>
    </dgm:pt>
    <dgm:pt modelId="{3B3C9EAC-D408-48F9-A4C4-3D5F069C8638}">
      <dgm:prSet phldrT="[Text]">
        <dgm:style>
          <a:lnRef idx="2">
            <a:schemeClr val="dk1"/>
          </a:lnRef>
          <a:fillRef idx="1">
            <a:schemeClr val="lt1"/>
          </a:fillRef>
          <a:effectRef idx="0">
            <a:schemeClr val="dk1"/>
          </a:effectRef>
          <a:fontRef idx="minor">
            <a:schemeClr val="dk1"/>
          </a:fontRef>
        </dgm:style>
      </dgm:prSet>
      <dgm:spPr/>
      <dgm:t>
        <a:bodyPr/>
        <a:lstStyle/>
        <a:p>
          <a:r>
            <a:rPr lang="en-US">
              <a:latin typeface="+mj-lt"/>
            </a:rPr>
            <a:t>Normalize the images and standardize </a:t>
          </a:r>
        </a:p>
      </dgm:t>
    </dgm:pt>
    <dgm:pt modelId="{93B97116-A233-4392-BE38-7472B21FA04D}" type="parTrans" cxnId="{37E3C6B8-FAE2-42AE-A4CD-77BA3CFE13DF}">
      <dgm:prSet/>
      <dgm:spPr/>
      <dgm:t>
        <a:bodyPr/>
        <a:lstStyle/>
        <a:p>
          <a:endParaRPr lang="en-US"/>
        </a:p>
      </dgm:t>
    </dgm:pt>
    <dgm:pt modelId="{342FCDFD-6B98-400B-BB8C-0DC88AD0E9BD}" type="sibTrans" cxnId="{37E3C6B8-FAE2-42AE-A4CD-77BA3CFE13DF}">
      <dgm:prSet>
        <dgm:style>
          <a:lnRef idx="2">
            <a:schemeClr val="dk1"/>
          </a:lnRef>
          <a:fillRef idx="1">
            <a:schemeClr val="lt1"/>
          </a:fillRef>
          <a:effectRef idx="0">
            <a:schemeClr val="dk1"/>
          </a:effectRef>
          <a:fontRef idx="minor">
            <a:schemeClr val="dk1"/>
          </a:fontRef>
        </dgm:style>
      </dgm:prSet>
      <dgm:spPr/>
      <dgm:t>
        <a:bodyPr/>
        <a:lstStyle/>
        <a:p>
          <a:endParaRPr lang="en-US"/>
        </a:p>
      </dgm:t>
    </dgm:pt>
    <dgm:pt modelId="{F05781BD-D301-471A-8225-182E960F1AF5}">
      <dgm:prSet phldrT="[Text]">
        <dgm:style>
          <a:lnRef idx="2">
            <a:schemeClr val="dk1"/>
          </a:lnRef>
          <a:fillRef idx="1">
            <a:schemeClr val="lt1"/>
          </a:fillRef>
          <a:effectRef idx="0">
            <a:schemeClr val="dk1"/>
          </a:effectRef>
          <a:fontRef idx="minor">
            <a:schemeClr val="dk1"/>
          </a:fontRef>
        </dgm:style>
      </dgm:prSet>
      <dgm:spPr/>
      <dgm:t>
        <a:bodyPr/>
        <a:lstStyle/>
        <a:p>
          <a:r>
            <a:rPr lang="en-US">
              <a:latin typeface="+mj-lt"/>
            </a:rPr>
            <a:t>Applying segmentation</a:t>
          </a:r>
        </a:p>
      </dgm:t>
    </dgm:pt>
    <dgm:pt modelId="{8B1018D5-E2A4-4C59-B60B-DBD91E13EB71}" type="parTrans" cxnId="{DD5DC7C1-4B0E-4CA9-B931-46D05BAE339C}">
      <dgm:prSet/>
      <dgm:spPr/>
      <dgm:t>
        <a:bodyPr/>
        <a:lstStyle/>
        <a:p>
          <a:endParaRPr lang="en-US"/>
        </a:p>
      </dgm:t>
    </dgm:pt>
    <dgm:pt modelId="{82A11064-2B0A-4CA6-AD4A-F94BD9251541}" type="sibTrans" cxnId="{DD5DC7C1-4B0E-4CA9-B931-46D05BAE339C}">
      <dgm:prSet>
        <dgm:style>
          <a:lnRef idx="2">
            <a:schemeClr val="dk1"/>
          </a:lnRef>
          <a:fillRef idx="1">
            <a:schemeClr val="lt1"/>
          </a:fillRef>
          <a:effectRef idx="0">
            <a:schemeClr val="dk1"/>
          </a:effectRef>
          <a:fontRef idx="minor">
            <a:schemeClr val="dk1"/>
          </a:fontRef>
        </dgm:style>
      </dgm:prSet>
      <dgm:spPr/>
      <dgm:t>
        <a:bodyPr/>
        <a:lstStyle/>
        <a:p>
          <a:endParaRPr lang="en-US"/>
        </a:p>
      </dgm:t>
    </dgm:pt>
    <dgm:pt modelId="{508CA35C-E3B7-4949-8B8C-02C0AA18564A}">
      <dgm:prSet>
        <dgm:style>
          <a:lnRef idx="2">
            <a:schemeClr val="dk1"/>
          </a:lnRef>
          <a:fillRef idx="1">
            <a:schemeClr val="lt1"/>
          </a:fillRef>
          <a:effectRef idx="0">
            <a:schemeClr val="dk1"/>
          </a:effectRef>
          <a:fontRef idx="minor">
            <a:schemeClr val="dk1"/>
          </a:fontRef>
        </dgm:style>
      </dgm:prSet>
      <dgm:spPr/>
      <dgm:t>
        <a:bodyPr/>
        <a:lstStyle/>
        <a:p>
          <a:r>
            <a:rPr lang="en-US">
              <a:latin typeface="+mj-lt"/>
            </a:rPr>
            <a:t>Filtering the images and smoothing </a:t>
          </a:r>
        </a:p>
      </dgm:t>
    </dgm:pt>
    <dgm:pt modelId="{9CEF7C30-1335-43B7-A1FE-633E952D0BAA}" type="parTrans" cxnId="{94164347-8AB3-4D2C-92CD-B1758EEFE57B}">
      <dgm:prSet/>
      <dgm:spPr/>
      <dgm:t>
        <a:bodyPr/>
        <a:lstStyle/>
        <a:p>
          <a:endParaRPr lang="en-US"/>
        </a:p>
      </dgm:t>
    </dgm:pt>
    <dgm:pt modelId="{2705BDF9-EBC7-4780-A321-F8C0AB2B622C}" type="sibTrans" cxnId="{94164347-8AB3-4D2C-92CD-B1758EEFE57B}">
      <dgm:prSet>
        <dgm:style>
          <a:lnRef idx="2">
            <a:schemeClr val="dk1"/>
          </a:lnRef>
          <a:fillRef idx="1">
            <a:schemeClr val="lt1"/>
          </a:fillRef>
          <a:effectRef idx="0">
            <a:schemeClr val="dk1"/>
          </a:effectRef>
          <a:fontRef idx="minor">
            <a:schemeClr val="dk1"/>
          </a:fontRef>
        </dgm:style>
      </dgm:prSet>
      <dgm:spPr/>
      <dgm:t>
        <a:bodyPr/>
        <a:lstStyle/>
        <a:p>
          <a:endParaRPr lang="en-US"/>
        </a:p>
      </dgm:t>
    </dgm:pt>
    <dgm:pt modelId="{3578E417-6FAB-4A20-9891-817DB4315921}">
      <dgm:prSet>
        <dgm:style>
          <a:lnRef idx="2">
            <a:schemeClr val="dk1"/>
          </a:lnRef>
          <a:fillRef idx="1">
            <a:schemeClr val="lt1"/>
          </a:fillRef>
          <a:effectRef idx="0">
            <a:schemeClr val="dk1"/>
          </a:effectRef>
          <a:fontRef idx="minor">
            <a:schemeClr val="dk1"/>
          </a:fontRef>
        </dgm:style>
      </dgm:prSet>
      <dgm:spPr/>
      <dgm:t>
        <a:bodyPr/>
        <a:lstStyle/>
        <a:p>
          <a:r>
            <a:rPr lang="en-US">
              <a:latin typeface="+mj-lt"/>
            </a:rPr>
            <a:t>Applying CNN</a:t>
          </a:r>
        </a:p>
      </dgm:t>
    </dgm:pt>
    <dgm:pt modelId="{2DAD55D9-B332-4F41-BED6-A853D3B30C90}" type="parTrans" cxnId="{0D7E326E-3E63-4D7C-BE8C-BE5DA18E77F5}">
      <dgm:prSet/>
      <dgm:spPr/>
      <dgm:t>
        <a:bodyPr/>
        <a:lstStyle/>
        <a:p>
          <a:endParaRPr lang="en-US"/>
        </a:p>
      </dgm:t>
    </dgm:pt>
    <dgm:pt modelId="{47FA9230-70C3-4B89-84A0-499DF3AFD2F2}" type="sibTrans" cxnId="{0D7E326E-3E63-4D7C-BE8C-BE5DA18E77F5}">
      <dgm:prSet>
        <dgm:style>
          <a:lnRef idx="2">
            <a:schemeClr val="dk1"/>
          </a:lnRef>
          <a:fillRef idx="1">
            <a:schemeClr val="lt1"/>
          </a:fillRef>
          <a:effectRef idx="0">
            <a:schemeClr val="dk1"/>
          </a:effectRef>
          <a:fontRef idx="minor">
            <a:schemeClr val="dk1"/>
          </a:fontRef>
        </dgm:style>
      </dgm:prSet>
      <dgm:spPr/>
      <dgm:t>
        <a:bodyPr/>
        <a:lstStyle/>
        <a:p>
          <a:endParaRPr lang="en-US"/>
        </a:p>
      </dgm:t>
    </dgm:pt>
    <dgm:pt modelId="{A5437746-672D-4478-BBDA-DB6ED3EE867D}">
      <dgm:prSet>
        <dgm:style>
          <a:lnRef idx="2">
            <a:schemeClr val="dk1"/>
          </a:lnRef>
          <a:fillRef idx="1">
            <a:schemeClr val="lt1"/>
          </a:fillRef>
          <a:effectRef idx="0">
            <a:schemeClr val="dk1"/>
          </a:effectRef>
          <a:fontRef idx="minor">
            <a:schemeClr val="dk1"/>
          </a:fontRef>
        </dgm:style>
      </dgm:prSet>
      <dgm:spPr/>
      <dgm:t>
        <a:bodyPr/>
        <a:lstStyle/>
        <a:p>
          <a:r>
            <a:rPr lang="en-US">
              <a:latin typeface="+mj-lt"/>
            </a:rPr>
            <a:t>Trianing  the dataset </a:t>
          </a:r>
        </a:p>
      </dgm:t>
    </dgm:pt>
    <dgm:pt modelId="{49F15440-8DAE-40FE-9D29-857D4E26F0C2}" type="parTrans" cxnId="{525FE188-D9B3-4B9B-B14D-BE0B0486B2BB}">
      <dgm:prSet/>
      <dgm:spPr/>
      <dgm:t>
        <a:bodyPr/>
        <a:lstStyle/>
        <a:p>
          <a:endParaRPr lang="en-US"/>
        </a:p>
      </dgm:t>
    </dgm:pt>
    <dgm:pt modelId="{4C907480-5D73-440E-8AB3-CB327A03C2FD}" type="sibTrans" cxnId="{525FE188-D9B3-4B9B-B14D-BE0B0486B2BB}">
      <dgm:prSet>
        <dgm:style>
          <a:lnRef idx="2">
            <a:schemeClr val="dk1"/>
          </a:lnRef>
          <a:fillRef idx="1">
            <a:schemeClr val="lt1"/>
          </a:fillRef>
          <a:effectRef idx="0">
            <a:schemeClr val="dk1"/>
          </a:effectRef>
          <a:fontRef idx="minor">
            <a:schemeClr val="dk1"/>
          </a:fontRef>
        </dgm:style>
      </dgm:prSet>
      <dgm:spPr/>
      <dgm:t>
        <a:bodyPr/>
        <a:lstStyle/>
        <a:p>
          <a:endParaRPr lang="en-US"/>
        </a:p>
      </dgm:t>
    </dgm:pt>
    <dgm:pt modelId="{EB2FE939-0CBB-40A1-B9EC-28EABD16A3D4}">
      <dgm:prSet>
        <dgm:style>
          <a:lnRef idx="2">
            <a:schemeClr val="dk1"/>
          </a:lnRef>
          <a:fillRef idx="1">
            <a:schemeClr val="lt1"/>
          </a:fillRef>
          <a:effectRef idx="0">
            <a:schemeClr val="dk1"/>
          </a:effectRef>
          <a:fontRef idx="minor">
            <a:schemeClr val="dk1"/>
          </a:fontRef>
        </dgm:style>
      </dgm:prSet>
      <dgm:spPr/>
      <dgm:t>
        <a:bodyPr/>
        <a:lstStyle/>
        <a:p>
          <a:r>
            <a:rPr lang="en-US">
              <a:latin typeface="+mj-lt"/>
            </a:rPr>
            <a:t>Evaluate the model</a:t>
          </a:r>
        </a:p>
      </dgm:t>
    </dgm:pt>
    <dgm:pt modelId="{256B0A16-0360-4410-9DE7-D0A8F2420A69}" type="parTrans" cxnId="{7AEA27FF-B759-42D4-A074-9E97960DAB0B}">
      <dgm:prSet/>
      <dgm:spPr/>
      <dgm:t>
        <a:bodyPr/>
        <a:lstStyle/>
        <a:p>
          <a:endParaRPr lang="en-US"/>
        </a:p>
      </dgm:t>
    </dgm:pt>
    <dgm:pt modelId="{33503F7E-0DE1-460D-AE26-7BB0F90C4E67}" type="sibTrans" cxnId="{7AEA27FF-B759-42D4-A074-9E97960DAB0B}">
      <dgm:prSet>
        <dgm:style>
          <a:lnRef idx="2">
            <a:schemeClr val="dk1"/>
          </a:lnRef>
          <a:fillRef idx="1">
            <a:schemeClr val="lt1"/>
          </a:fillRef>
          <a:effectRef idx="0">
            <a:schemeClr val="dk1"/>
          </a:effectRef>
          <a:fontRef idx="minor">
            <a:schemeClr val="dk1"/>
          </a:fontRef>
        </dgm:style>
      </dgm:prSet>
      <dgm:spPr/>
      <dgm:t>
        <a:bodyPr/>
        <a:lstStyle/>
        <a:p>
          <a:endParaRPr lang="en-US"/>
        </a:p>
      </dgm:t>
    </dgm:pt>
    <dgm:pt modelId="{CB4C9D35-A649-4CB0-AE48-29483F44F298}">
      <dgm:prSet>
        <dgm:style>
          <a:lnRef idx="2">
            <a:schemeClr val="dk1"/>
          </a:lnRef>
          <a:fillRef idx="1">
            <a:schemeClr val="lt1"/>
          </a:fillRef>
          <a:effectRef idx="0">
            <a:schemeClr val="dk1"/>
          </a:effectRef>
          <a:fontRef idx="minor">
            <a:schemeClr val="dk1"/>
          </a:fontRef>
        </dgm:style>
      </dgm:prSet>
      <dgm:spPr/>
      <dgm:t>
        <a:bodyPr/>
        <a:lstStyle/>
        <a:p>
          <a:r>
            <a:rPr lang="en-GB" dirty="0">
              <a:latin typeface="+mj-lt"/>
            </a:rPr>
            <a:t>Deploy the model </a:t>
          </a:r>
          <a:r>
            <a:rPr lang="en-US">
              <a:latin typeface="+mj-lt"/>
            </a:rPr>
            <a:t> </a:t>
          </a:r>
        </a:p>
      </dgm:t>
    </dgm:pt>
    <dgm:pt modelId="{FEB4C617-9C95-4929-A722-D78AF2021FDB}" type="sibTrans" cxnId="{C7F16BB7-AD00-4649-8427-3E1D992671C0}">
      <dgm:prSet/>
      <dgm:spPr/>
      <dgm:t>
        <a:bodyPr/>
        <a:lstStyle/>
        <a:p>
          <a:endParaRPr lang="en-US"/>
        </a:p>
      </dgm:t>
    </dgm:pt>
    <dgm:pt modelId="{35382114-1526-403C-9068-557F5B595E95}" type="parTrans" cxnId="{C7F16BB7-AD00-4649-8427-3E1D992671C0}">
      <dgm:prSet/>
      <dgm:spPr/>
      <dgm:t>
        <a:bodyPr/>
        <a:lstStyle/>
        <a:p>
          <a:endParaRPr lang="en-US"/>
        </a:p>
      </dgm:t>
    </dgm:pt>
    <dgm:pt modelId="{729C718D-0633-4448-AB7F-D87920C44171}">
      <dgm:prSet phldrT="[Text]"/>
      <dgm:spPr/>
      <dgm:t>
        <a:bodyPr/>
        <a:lstStyle/>
        <a:p>
          <a:endParaRPr lang="en-US"/>
        </a:p>
      </dgm:t>
    </dgm:pt>
    <dgm:pt modelId="{49FF6746-9C4B-40F9-995E-697838EF4C6A}" type="sibTrans" cxnId="{8066B466-744E-4615-8E91-382643602A35}">
      <dgm:prSet>
        <dgm:style>
          <a:lnRef idx="2">
            <a:schemeClr val="dk1"/>
          </a:lnRef>
          <a:fillRef idx="1">
            <a:schemeClr val="lt1"/>
          </a:fillRef>
          <a:effectRef idx="0">
            <a:schemeClr val="dk1"/>
          </a:effectRef>
          <a:fontRef idx="minor">
            <a:schemeClr val="dk1"/>
          </a:fontRef>
        </dgm:style>
      </dgm:prSet>
      <dgm:spPr/>
      <dgm:t>
        <a:bodyPr/>
        <a:lstStyle/>
        <a:p>
          <a:endParaRPr lang="en-US"/>
        </a:p>
      </dgm:t>
    </dgm:pt>
    <dgm:pt modelId="{3CDB48D7-09C7-4754-938D-F50EFA3207DE}" type="parTrans" cxnId="{8066B466-744E-4615-8E91-382643602A35}">
      <dgm:prSet/>
      <dgm:spPr/>
      <dgm:t>
        <a:bodyPr/>
        <a:lstStyle/>
        <a:p>
          <a:endParaRPr lang="en-US"/>
        </a:p>
      </dgm:t>
    </dgm:pt>
    <dgm:pt modelId="{60190BDC-172D-430B-923F-C5BEB8EEF246}">
      <dgm:prSet/>
      <dgm:spPr/>
      <dgm:t>
        <a:bodyPr/>
        <a:lstStyle/>
        <a:p>
          <a:endParaRPr lang="en-US"/>
        </a:p>
      </dgm:t>
    </dgm:pt>
    <dgm:pt modelId="{F867BB46-7016-44D6-BEF5-CC4B0BC88221}" type="parTrans" cxnId="{36AACAD0-EBA7-4224-A67D-53F2944469F4}">
      <dgm:prSet/>
      <dgm:spPr/>
      <dgm:t>
        <a:bodyPr/>
        <a:lstStyle/>
        <a:p>
          <a:endParaRPr lang="en-US"/>
        </a:p>
      </dgm:t>
    </dgm:pt>
    <dgm:pt modelId="{D6FDB78E-74F3-40CE-A2D7-C2BAF99BFB37}" type="sibTrans" cxnId="{36AACAD0-EBA7-4224-A67D-53F2944469F4}">
      <dgm:prSet>
        <dgm:style>
          <a:lnRef idx="2">
            <a:schemeClr val="dk1"/>
          </a:lnRef>
          <a:fillRef idx="1">
            <a:schemeClr val="lt1"/>
          </a:fillRef>
          <a:effectRef idx="0">
            <a:schemeClr val="dk1"/>
          </a:effectRef>
          <a:fontRef idx="minor">
            <a:schemeClr val="dk1"/>
          </a:fontRef>
        </dgm:style>
      </dgm:prSet>
      <dgm:spPr/>
      <dgm:t>
        <a:bodyPr/>
        <a:lstStyle/>
        <a:p>
          <a:endParaRPr lang="en-US"/>
        </a:p>
      </dgm:t>
    </dgm:pt>
    <dgm:pt modelId="{7BF861F5-9067-4231-BCC6-561E95F88BEF}">
      <dgm:prSet/>
      <dgm:spPr/>
      <dgm:t>
        <a:bodyPr/>
        <a:lstStyle/>
        <a:p>
          <a:r>
            <a:rPr lang="en-US">
              <a:latin typeface="+mj-lt"/>
            </a:rPr>
            <a:t>Testing the dataset </a:t>
          </a:r>
          <a:endParaRPr lang="en-US"/>
        </a:p>
      </dgm:t>
    </dgm:pt>
    <dgm:pt modelId="{105A822B-479F-4D9B-B39C-E3EBFD6ED182}" type="parTrans" cxnId="{AD25C235-6887-4F0D-82B2-B3AF187E0153}">
      <dgm:prSet/>
      <dgm:spPr/>
    </dgm:pt>
    <dgm:pt modelId="{626C239E-010D-4D8C-9A92-D91695B60E6F}" type="sibTrans" cxnId="{AD25C235-6887-4F0D-82B2-B3AF187E0153}">
      <dgm:prSet>
        <dgm:style>
          <a:lnRef idx="2">
            <a:schemeClr val="dk1"/>
          </a:lnRef>
          <a:fillRef idx="1">
            <a:schemeClr val="lt1"/>
          </a:fillRef>
          <a:effectRef idx="0">
            <a:schemeClr val="dk1"/>
          </a:effectRef>
          <a:fontRef idx="minor">
            <a:schemeClr val="dk1"/>
          </a:fontRef>
        </dgm:style>
      </dgm:prSet>
      <dgm:spPr/>
      <dgm:t>
        <a:bodyPr/>
        <a:lstStyle/>
        <a:p>
          <a:endParaRPr lang="en-US"/>
        </a:p>
      </dgm:t>
    </dgm:pt>
    <dgm:pt modelId="{4B352C6B-D2B3-450F-9C47-AC737DFE0ADF}" type="pres">
      <dgm:prSet presAssocID="{CA554214-2A2F-4F7B-A266-F83C205A5518}" presName="diagram" presStyleCnt="0">
        <dgm:presLayoutVars>
          <dgm:dir/>
          <dgm:resizeHandles val="exact"/>
        </dgm:presLayoutVars>
      </dgm:prSet>
      <dgm:spPr/>
    </dgm:pt>
    <dgm:pt modelId="{AE6B3B2F-8A15-45D2-A8BF-E74C35345C37}" type="pres">
      <dgm:prSet presAssocID="{729C718D-0633-4448-AB7F-D87920C44171}" presName="node" presStyleLbl="node1" presStyleIdx="0" presStyleCnt="12" custScaleX="92084" custScaleY="91851" custLinFactNeighborX="2060" custLinFactNeighborY="-5552">
        <dgm:presLayoutVars>
          <dgm:bulletEnabled val="1"/>
        </dgm:presLayoutVars>
      </dgm:prSet>
      <dgm:spPr/>
    </dgm:pt>
    <dgm:pt modelId="{897805DA-D8F2-48DB-BACB-44C58E102D92}" type="pres">
      <dgm:prSet presAssocID="{49FF6746-9C4B-40F9-995E-697838EF4C6A}" presName="sibTrans" presStyleLbl="sibTrans2D1" presStyleIdx="0" presStyleCnt="11"/>
      <dgm:spPr/>
    </dgm:pt>
    <dgm:pt modelId="{85B90AFD-1DE0-4000-8ACA-321B9DA95BB2}" type="pres">
      <dgm:prSet presAssocID="{49FF6746-9C4B-40F9-995E-697838EF4C6A}" presName="connectorText" presStyleLbl="sibTrans2D1" presStyleIdx="0" presStyleCnt="11"/>
      <dgm:spPr/>
    </dgm:pt>
    <dgm:pt modelId="{91CD1011-663E-43E4-A546-F1A8D8858531}" type="pres">
      <dgm:prSet presAssocID="{94B52FB0-39B3-40EF-B334-CF9FA8E84761}" presName="node" presStyleLbl="node1" presStyleIdx="1" presStyleCnt="12">
        <dgm:presLayoutVars>
          <dgm:bulletEnabled val="1"/>
        </dgm:presLayoutVars>
      </dgm:prSet>
      <dgm:spPr/>
    </dgm:pt>
    <dgm:pt modelId="{BD2A9390-1A01-44B4-97DE-C16BE7A572CB}" type="pres">
      <dgm:prSet presAssocID="{5BC70E8E-6939-4F13-9B70-FA2B9DA11FDE}" presName="sibTrans" presStyleLbl="sibTrans2D1" presStyleIdx="1" presStyleCnt="11"/>
      <dgm:spPr/>
    </dgm:pt>
    <dgm:pt modelId="{1B9014AB-DB1D-482B-ADBF-1D63E92766F9}" type="pres">
      <dgm:prSet presAssocID="{5BC70E8E-6939-4F13-9B70-FA2B9DA11FDE}" presName="connectorText" presStyleLbl="sibTrans2D1" presStyleIdx="1" presStyleCnt="11"/>
      <dgm:spPr/>
    </dgm:pt>
    <dgm:pt modelId="{7EDE730A-C8BB-4EBC-8BDF-438B4ADAFCA1}" type="pres">
      <dgm:prSet presAssocID="{DFBE0397-E21C-440A-A2A2-F30CC93E7CC1}" presName="node" presStyleLbl="node1" presStyleIdx="2" presStyleCnt="12">
        <dgm:presLayoutVars>
          <dgm:bulletEnabled val="1"/>
        </dgm:presLayoutVars>
      </dgm:prSet>
      <dgm:spPr/>
    </dgm:pt>
    <dgm:pt modelId="{F742DBB6-2C68-48C7-A4FA-1871B750D64D}" type="pres">
      <dgm:prSet presAssocID="{C71ABB6A-E409-48BE-8FF3-7A4205CE31CA}" presName="sibTrans" presStyleLbl="sibTrans2D1" presStyleIdx="2" presStyleCnt="11" custAng="60077"/>
      <dgm:spPr/>
    </dgm:pt>
    <dgm:pt modelId="{1AEC0197-845A-4CF9-8A4A-F7F6EF365B19}" type="pres">
      <dgm:prSet presAssocID="{C71ABB6A-E409-48BE-8FF3-7A4205CE31CA}" presName="connectorText" presStyleLbl="sibTrans2D1" presStyleIdx="2" presStyleCnt="11"/>
      <dgm:spPr/>
    </dgm:pt>
    <dgm:pt modelId="{A9BFBA96-A354-46AD-9C25-B92EE7E4E59B}" type="pres">
      <dgm:prSet presAssocID="{60190BDC-172D-430B-923F-C5BEB8EEF246}" presName="node" presStyleLbl="node1" presStyleIdx="3" presStyleCnt="12" custScaleX="96221" custScaleY="95978">
        <dgm:presLayoutVars>
          <dgm:bulletEnabled val="1"/>
        </dgm:presLayoutVars>
      </dgm:prSet>
      <dgm:spPr/>
    </dgm:pt>
    <dgm:pt modelId="{5B23EEAA-9BDE-4F40-A8B8-EC6F0AFE22B5}" type="pres">
      <dgm:prSet presAssocID="{D6FDB78E-74F3-40CE-A2D7-C2BAF99BFB37}" presName="sibTrans" presStyleLbl="sibTrans2D1" presStyleIdx="3" presStyleCnt="11"/>
      <dgm:spPr/>
    </dgm:pt>
    <dgm:pt modelId="{0622D138-0BF7-4215-A9E0-7DE030D5C33A}" type="pres">
      <dgm:prSet presAssocID="{D6FDB78E-74F3-40CE-A2D7-C2BAF99BFB37}" presName="connectorText" presStyleLbl="sibTrans2D1" presStyleIdx="3" presStyleCnt="11"/>
      <dgm:spPr/>
    </dgm:pt>
    <dgm:pt modelId="{162DB270-39B6-479A-A983-542B376714D1}" type="pres">
      <dgm:prSet presAssocID="{3B3C9EAC-D408-48F9-A4C4-3D5F069C8638}" presName="node" presStyleLbl="node1" presStyleIdx="4" presStyleCnt="12">
        <dgm:presLayoutVars>
          <dgm:bulletEnabled val="1"/>
        </dgm:presLayoutVars>
      </dgm:prSet>
      <dgm:spPr/>
    </dgm:pt>
    <dgm:pt modelId="{83A144F3-7D20-4FEE-BE6B-28F68CFC0471}" type="pres">
      <dgm:prSet presAssocID="{342FCDFD-6B98-400B-BB8C-0DC88AD0E9BD}" presName="sibTrans" presStyleLbl="sibTrans2D1" presStyleIdx="4" presStyleCnt="11"/>
      <dgm:spPr/>
    </dgm:pt>
    <dgm:pt modelId="{AD69B1D5-4806-4099-8438-5ADF38079324}" type="pres">
      <dgm:prSet presAssocID="{342FCDFD-6B98-400B-BB8C-0DC88AD0E9BD}" presName="connectorText" presStyleLbl="sibTrans2D1" presStyleIdx="4" presStyleCnt="11"/>
      <dgm:spPr/>
    </dgm:pt>
    <dgm:pt modelId="{0D5917E5-015C-4338-9529-76F3735FE92E}" type="pres">
      <dgm:prSet presAssocID="{F05781BD-D301-471A-8225-182E960F1AF5}" presName="node" presStyleLbl="node1" presStyleIdx="5" presStyleCnt="12">
        <dgm:presLayoutVars>
          <dgm:bulletEnabled val="1"/>
        </dgm:presLayoutVars>
      </dgm:prSet>
      <dgm:spPr/>
    </dgm:pt>
    <dgm:pt modelId="{247B7E5A-13F9-4F0F-93C2-68293DB6D057}" type="pres">
      <dgm:prSet presAssocID="{82A11064-2B0A-4CA6-AD4A-F94BD9251541}" presName="sibTrans" presStyleLbl="sibTrans2D1" presStyleIdx="5" presStyleCnt="11"/>
      <dgm:spPr/>
    </dgm:pt>
    <dgm:pt modelId="{EA59C754-5197-43DF-ACB5-C0FF53960053}" type="pres">
      <dgm:prSet presAssocID="{82A11064-2B0A-4CA6-AD4A-F94BD9251541}" presName="connectorText" presStyleLbl="sibTrans2D1" presStyleIdx="5" presStyleCnt="11"/>
      <dgm:spPr/>
    </dgm:pt>
    <dgm:pt modelId="{4609016D-6C8F-4067-862F-6EBDB3B7AA40}" type="pres">
      <dgm:prSet presAssocID="{508CA35C-E3B7-4949-8B8C-02C0AA18564A}" presName="node" presStyleLbl="node1" presStyleIdx="6" presStyleCnt="12">
        <dgm:presLayoutVars>
          <dgm:bulletEnabled val="1"/>
        </dgm:presLayoutVars>
      </dgm:prSet>
      <dgm:spPr/>
    </dgm:pt>
    <dgm:pt modelId="{FAA3A3BD-16AA-4D21-8181-91CADFCD020E}" type="pres">
      <dgm:prSet presAssocID="{2705BDF9-EBC7-4780-A321-F8C0AB2B622C}" presName="sibTrans" presStyleLbl="sibTrans2D1" presStyleIdx="6" presStyleCnt="11"/>
      <dgm:spPr/>
    </dgm:pt>
    <dgm:pt modelId="{5010AD7B-8556-42E1-81FE-4C4E3FB05D20}" type="pres">
      <dgm:prSet presAssocID="{2705BDF9-EBC7-4780-A321-F8C0AB2B622C}" presName="connectorText" presStyleLbl="sibTrans2D1" presStyleIdx="6" presStyleCnt="11"/>
      <dgm:spPr/>
    </dgm:pt>
    <dgm:pt modelId="{DCAD6F12-BE88-429C-9FC2-0B3461BD60B0}" type="pres">
      <dgm:prSet presAssocID="{3578E417-6FAB-4A20-9891-817DB4315921}" presName="node" presStyleLbl="node1" presStyleIdx="7" presStyleCnt="12" custLinFactNeighborX="-494" custLinFactNeighborY="824">
        <dgm:presLayoutVars>
          <dgm:bulletEnabled val="1"/>
        </dgm:presLayoutVars>
      </dgm:prSet>
      <dgm:spPr/>
    </dgm:pt>
    <dgm:pt modelId="{F67D8214-3F40-4F5F-8DBF-818E561BE337}" type="pres">
      <dgm:prSet presAssocID="{47FA9230-70C3-4B89-84A0-499DF3AFD2F2}" presName="sibTrans" presStyleLbl="sibTrans2D1" presStyleIdx="7" presStyleCnt="11"/>
      <dgm:spPr/>
    </dgm:pt>
    <dgm:pt modelId="{A6FCD180-07CF-4667-B19F-1A48087EFA82}" type="pres">
      <dgm:prSet presAssocID="{47FA9230-70C3-4B89-84A0-499DF3AFD2F2}" presName="connectorText" presStyleLbl="sibTrans2D1" presStyleIdx="7" presStyleCnt="11"/>
      <dgm:spPr/>
    </dgm:pt>
    <dgm:pt modelId="{F457BF4D-19D5-4B32-AFC1-151D2A8C327F}" type="pres">
      <dgm:prSet presAssocID="{A5437746-672D-4478-BBDA-DB6ED3EE867D}" presName="node" presStyleLbl="node1" presStyleIdx="8" presStyleCnt="12">
        <dgm:presLayoutVars>
          <dgm:bulletEnabled val="1"/>
        </dgm:presLayoutVars>
      </dgm:prSet>
      <dgm:spPr/>
    </dgm:pt>
    <dgm:pt modelId="{8948F1B2-43ED-4DDD-9075-6C2EAA363DD3}" type="pres">
      <dgm:prSet presAssocID="{4C907480-5D73-440E-8AB3-CB327A03C2FD}" presName="sibTrans" presStyleLbl="sibTrans2D1" presStyleIdx="8" presStyleCnt="11"/>
      <dgm:spPr/>
    </dgm:pt>
    <dgm:pt modelId="{195FB84E-00F4-48BC-A685-AACFA87E5B9E}" type="pres">
      <dgm:prSet presAssocID="{4C907480-5D73-440E-8AB3-CB327A03C2FD}" presName="connectorText" presStyleLbl="sibTrans2D1" presStyleIdx="8" presStyleCnt="11"/>
      <dgm:spPr/>
    </dgm:pt>
    <dgm:pt modelId="{BD97419E-8B89-40DC-9041-267A346824C4}" type="pres">
      <dgm:prSet presAssocID="{7BF861F5-9067-4231-BCC6-561E95F88BEF}" presName="node" presStyleLbl="node1" presStyleIdx="9" presStyleCnt="12">
        <dgm:presLayoutVars>
          <dgm:bulletEnabled val="1"/>
        </dgm:presLayoutVars>
      </dgm:prSet>
      <dgm:spPr/>
    </dgm:pt>
    <dgm:pt modelId="{5D99D64A-44F2-41B9-B4DA-5CB4A9CF4D95}" type="pres">
      <dgm:prSet presAssocID="{626C239E-010D-4D8C-9A92-D91695B60E6F}" presName="sibTrans" presStyleLbl="sibTrans2D1" presStyleIdx="9" presStyleCnt="11"/>
      <dgm:spPr/>
    </dgm:pt>
    <dgm:pt modelId="{E172293E-1D81-45AE-A55B-1F633E891C68}" type="pres">
      <dgm:prSet presAssocID="{626C239E-010D-4D8C-9A92-D91695B60E6F}" presName="connectorText" presStyleLbl="sibTrans2D1" presStyleIdx="9" presStyleCnt="11"/>
      <dgm:spPr/>
    </dgm:pt>
    <dgm:pt modelId="{5A09E05D-649D-47AA-AA81-4DD2492DE6F8}" type="pres">
      <dgm:prSet presAssocID="{EB2FE939-0CBB-40A1-B9EC-28EABD16A3D4}" presName="node" presStyleLbl="node1" presStyleIdx="10" presStyleCnt="12">
        <dgm:presLayoutVars>
          <dgm:bulletEnabled val="1"/>
        </dgm:presLayoutVars>
      </dgm:prSet>
      <dgm:spPr/>
    </dgm:pt>
    <dgm:pt modelId="{04A4D7F9-5845-4011-B0A4-B767445C292C}" type="pres">
      <dgm:prSet presAssocID="{33503F7E-0DE1-460D-AE26-7BB0F90C4E67}" presName="sibTrans" presStyleLbl="sibTrans2D1" presStyleIdx="10" presStyleCnt="11"/>
      <dgm:spPr/>
    </dgm:pt>
    <dgm:pt modelId="{53C898FC-A266-472B-A1C8-88FAB3462366}" type="pres">
      <dgm:prSet presAssocID="{33503F7E-0DE1-460D-AE26-7BB0F90C4E67}" presName="connectorText" presStyleLbl="sibTrans2D1" presStyleIdx="10" presStyleCnt="11"/>
      <dgm:spPr/>
    </dgm:pt>
    <dgm:pt modelId="{C8D8A964-6F9F-4928-9897-02BB61DEA2DD}" type="pres">
      <dgm:prSet presAssocID="{CB4C9D35-A649-4CB0-AE48-29483F44F298}" presName="node" presStyleLbl="node1" presStyleIdx="11" presStyleCnt="12">
        <dgm:presLayoutVars>
          <dgm:bulletEnabled val="1"/>
        </dgm:presLayoutVars>
      </dgm:prSet>
      <dgm:spPr/>
    </dgm:pt>
  </dgm:ptLst>
  <dgm:cxnLst>
    <dgm:cxn modelId="{47613C0F-2C29-48C7-B366-BC47892FEECF}" type="presOf" srcId="{49FF6746-9C4B-40F9-995E-697838EF4C6A}" destId="{897805DA-D8F2-48DB-BACB-44C58E102D92}" srcOrd="0" destOrd="0" presId="urn:microsoft.com/office/officeart/2005/8/layout/process5"/>
    <dgm:cxn modelId="{5F61AA0F-D3EA-4D06-A73B-B8154FB1CA0A}" type="presOf" srcId="{D6FDB78E-74F3-40CE-A2D7-C2BAF99BFB37}" destId="{0622D138-0BF7-4215-A9E0-7DE030D5C33A}" srcOrd="1" destOrd="0" presId="urn:microsoft.com/office/officeart/2005/8/layout/process5"/>
    <dgm:cxn modelId="{EE0FD224-E1F0-4BB0-9F67-209576D473FF}" type="presOf" srcId="{F05781BD-D301-471A-8225-182E960F1AF5}" destId="{0D5917E5-015C-4338-9529-76F3735FE92E}" srcOrd="0" destOrd="0" presId="urn:microsoft.com/office/officeart/2005/8/layout/process5"/>
    <dgm:cxn modelId="{1FB2EF26-AC11-4B38-8F92-636CC2E014F6}" type="presOf" srcId="{4C907480-5D73-440E-8AB3-CB327A03C2FD}" destId="{195FB84E-00F4-48BC-A685-AACFA87E5B9E}" srcOrd="1" destOrd="0" presId="urn:microsoft.com/office/officeart/2005/8/layout/process5"/>
    <dgm:cxn modelId="{989BB229-067C-496B-AE8F-834BCA50EB56}" type="presOf" srcId="{3B3C9EAC-D408-48F9-A4C4-3D5F069C8638}" destId="{162DB270-39B6-479A-A983-542B376714D1}" srcOrd="0" destOrd="0" presId="urn:microsoft.com/office/officeart/2005/8/layout/process5"/>
    <dgm:cxn modelId="{AD25C235-6887-4F0D-82B2-B3AF187E0153}" srcId="{CA554214-2A2F-4F7B-A266-F83C205A5518}" destId="{7BF861F5-9067-4231-BCC6-561E95F88BEF}" srcOrd="9" destOrd="0" parTransId="{105A822B-479F-4D9B-B39C-E3EBFD6ED182}" sibTransId="{626C239E-010D-4D8C-9A92-D91695B60E6F}"/>
    <dgm:cxn modelId="{AD055539-CC33-4BD8-B063-01E7BDD57ADF}" type="presOf" srcId="{A5437746-672D-4478-BBDA-DB6ED3EE867D}" destId="{F457BF4D-19D5-4B32-AFC1-151D2A8C327F}" srcOrd="0" destOrd="0" presId="urn:microsoft.com/office/officeart/2005/8/layout/process5"/>
    <dgm:cxn modelId="{BAA5A13D-9B64-4E84-B160-BB0D0EB32EAE}" type="presOf" srcId="{3578E417-6FAB-4A20-9891-817DB4315921}" destId="{DCAD6F12-BE88-429C-9FC2-0B3461BD60B0}" srcOrd="0" destOrd="0" presId="urn:microsoft.com/office/officeart/2005/8/layout/process5"/>
    <dgm:cxn modelId="{94164347-8AB3-4D2C-92CD-B1758EEFE57B}" srcId="{CA554214-2A2F-4F7B-A266-F83C205A5518}" destId="{508CA35C-E3B7-4949-8B8C-02C0AA18564A}" srcOrd="6" destOrd="0" parTransId="{9CEF7C30-1335-43B7-A1FE-633E952D0BAA}" sibTransId="{2705BDF9-EBC7-4780-A321-F8C0AB2B622C}"/>
    <dgm:cxn modelId="{72ED6C4F-78EF-4F78-9CE1-26D72AAA1A6A}" type="presOf" srcId="{94B52FB0-39B3-40EF-B334-CF9FA8E84761}" destId="{91CD1011-663E-43E4-A546-F1A8D8858531}" srcOrd="0" destOrd="0" presId="urn:microsoft.com/office/officeart/2005/8/layout/process5"/>
    <dgm:cxn modelId="{475D1C5B-93C7-461E-9DE3-9C27391AA4E7}" srcId="{CA554214-2A2F-4F7B-A266-F83C205A5518}" destId="{DFBE0397-E21C-440A-A2A2-F30CC93E7CC1}" srcOrd="2" destOrd="0" parTransId="{DA39BDCC-B336-4AA9-B31B-F410E711CDD9}" sibTransId="{C71ABB6A-E409-48BE-8FF3-7A4205CE31CA}"/>
    <dgm:cxn modelId="{2A150260-C4D1-4D5D-B535-43A42A27CBEC}" type="presOf" srcId="{626C239E-010D-4D8C-9A92-D91695B60E6F}" destId="{E172293E-1D81-45AE-A55B-1F633E891C68}" srcOrd="1" destOrd="0" presId="urn:microsoft.com/office/officeart/2005/8/layout/process5"/>
    <dgm:cxn modelId="{E863E262-04F9-4228-BB8C-DDD7619C1B70}" type="presOf" srcId="{4C907480-5D73-440E-8AB3-CB327A03C2FD}" destId="{8948F1B2-43ED-4DDD-9075-6C2EAA363DD3}" srcOrd="0" destOrd="0" presId="urn:microsoft.com/office/officeart/2005/8/layout/process5"/>
    <dgm:cxn modelId="{9DDB3666-C5FA-4FEE-B8DA-891A702850E4}" type="presOf" srcId="{342FCDFD-6B98-400B-BB8C-0DC88AD0E9BD}" destId="{AD69B1D5-4806-4099-8438-5ADF38079324}" srcOrd="1" destOrd="0" presId="urn:microsoft.com/office/officeart/2005/8/layout/process5"/>
    <dgm:cxn modelId="{8066B466-744E-4615-8E91-382643602A35}" srcId="{CA554214-2A2F-4F7B-A266-F83C205A5518}" destId="{729C718D-0633-4448-AB7F-D87920C44171}" srcOrd="0" destOrd="0" parTransId="{3CDB48D7-09C7-4754-938D-F50EFA3207DE}" sibTransId="{49FF6746-9C4B-40F9-995E-697838EF4C6A}"/>
    <dgm:cxn modelId="{E09F8167-3E76-4B57-B881-2C0CC1710EB6}" type="presOf" srcId="{2705BDF9-EBC7-4780-A321-F8C0AB2B622C}" destId="{FAA3A3BD-16AA-4D21-8181-91CADFCD020E}" srcOrd="0" destOrd="0" presId="urn:microsoft.com/office/officeart/2005/8/layout/process5"/>
    <dgm:cxn modelId="{0D7E326E-3E63-4D7C-BE8C-BE5DA18E77F5}" srcId="{CA554214-2A2F-4F7B-A266-F83C205A5518}" destId="{3578E417-6FAB-4A20-9891-817DB4315921}" srcOrd="7" destOrd="0" parTransId="{2DAD55D9-B332-4F41-BED6-A853D3B30C90}" sibTransId="{47FA9230-70C3-4B89-84A0-499DF3AFD2F2}"/>
    <dgm:cxn modelId="{158ACE7F-351A-4198-8693-F15E6E7F6AB7}" type="presOf" srcId="{60190BDC-172D-430B-923F-C5BEB8EEF246}" destId="{A9BFBA96-A354-46AD-9C25-B92EE7E4E59B}" srcOrd="0" destOrd="0" presId="urn:microsoft.com/office/officeart/2005/8/layout/process5"/>
    <dgm:cxn modelId="{5D06A184-21BA-4DD6-9D1D-371C4E46F3B7}" type="presOf" srcId="{82A11064-2B0A-4CA6-AD4A-F94BD9251541}" destId="{247B7E5A-13F9-4F0F-93C2-68293DB6D057}" srcOrd="0" destOrd="0" presId="urn:microsoft.com/office/officeart/2005/8/layout/process5"/>
    <dgm:cxn modelId="{525FE188-D9B3-4B9B-B14D-BE0B0486B2BB}" srcId="{CA554214-2A2F-4F7B-A266-F83C205A5518}" destId="{A5437746-672D-4478-BBDA-DB6ED3EE867D}" srcOrd="8" destOrd="0" parTransId="{49F15440-8DAE-40FE-9D29-857D4E26F0C2}" sibTransId="{4C907480-5D73-440E-8AB3-CB327A03C2FD}"/>
    <dgm:cxn modelId="{913DF694-49FF-473B-93AB-C46B7DBBA463}" type="presOf" srcId="{2705BDF9-EBC7-4780-A321-F8C0AB2B622C}" destId="{5010AD7B-8556-42E1-81FE-4C4E3FB05D20}" srcOrd="1" destOrd="0" presId="urn:microsoft.com/office/officeart/2005/8/layout/process5"/>
    <dgm:cxn modelId="{9EAEBF9B-5A91-4963-BC8C-8DE450EF5071}" type="presOf" srcId="{DFBE0397-E21C-440A-A2A2-F30CC93E7CC1}" destId="{7EDE730A-C8BB-4EBC-8BDF-438B4ADAFCA1}" srcOrd="0" destOrd="0" presId="urn:microsoft.com/office/officeart/2005/8/layout/process5"/>
    <dgm:cxn modelId="{68527DA8-9B3D-4512-81DE-DF93F05CBAFF}" type="presOf" srcId="{33503F7E-0DE1-460D-AE26-7BB0F90C4E67}" destId="{04A4D7F9-5845-4011-B0A4-B767445C292C}" srcOrd="0" destOrd="0" presId="urn:microsoft.com/office/officeart/2005/8/layout/process5"/>
    <dgm:cxn modelId="{07D9EAAB-FAE0-4619-B1B0-2A33160FAB61}" type="presOf" srcId="{729C718D-0633-4448-AB7F-D87920C44171}" destId="{AE6B3B2F-8A15-45D2-A8BF-E74C35345C37}" srcOrd="0" destOrd="0" presId="urn:microsoft.com/office/officeart/2005/8/layout/process5"/>
    <dgm:cxn modelId="{C7F16BB7-AD00-4649-8427-3E1D992671C0}" srcId="{CA554214-2A2F-4F7B-A266-F83C205A5518}" destId="{CB4C9D35-A649-4CB0-AE48-29483F44F298}" srcOrd="11" destOrd="0" parTransId="{35382114-1526-403C-9068-557F5B595E95}" sibTransId="{FEB4C617-9C95-4929-A722-D78AF2021FDB}"/>
    <dgm:cxn modelId="{37E3C6B8-FAE2-42AE-A4CD-77BA3CFE13DF}" srcId="{CA554214-2A2F-4F7B-A266-F83C205A5518}" destId="{3B3C9EAC-D408-48F9-A4C4-3D5F069C8638}" srcOrd="4" destOrd="0" parTransId="{93B97116-A233-4392-BE38-7472B21FA04D}" sibTransId="{342FCDFD-6B98-400B-BB8C-0DC88AD0E9BD}"/>
    <dgm:cxn modelId="{55DFADBB-CCC8-4984-8FF5-1A5775949379}" type="presOf" srcId="{CA554214-2A2F-4F7B-A266-F83C205A5518}" destId="{4B352C6B-D2B3-450F-9C47-AC737DFE0ADF}" srcOrd="0" destOrd="0" presId="urn:microsoft.com/office/officeart/2005/8/layout/process5"/>
    <dgm:cxn modelId="{A0349CC0-DC55-4A64-A8ED-DE67132CEC72}" type="presOf" srcId="{49FF6746-9C4B-40F9-995E-697838EF4C6A}" destId="{85B90AFD-1DE0-4000-8ACA-321B9DA95BB2}" srcOrd="1" destOrd="0" presId="urn:microsoft.com/office/officeart/2005/8/layout/process5"/>
    <dgm:cxn modelId="{DD5DC7C1-4B0E-4CA9-B931-46D05BAE339C}" srcId="{CA554214-2A2F-4F7B-A266-F83C205A5518}" destId="{F05781BD-D301-471A-8225-182E960F1AF5}" srcOrd="5" destOrd="0" parTransId="{8B1018D5-E2A4-4C59-B60B-DBD91E13EB71}" sibTransId="{82A11064-2B0A-4CA6-AD4A-F94BD9251541}"/>
    <dgm:cxn modelId="{B5A6A4C2-F096-45FD-ACD2-0312DB985949}" type="presOf" srcId="{D6FDB78E-74F3-40CE-A2D7-C2BAF99BFB37}" destId="{5B23EEAA-9BDE-4F40-A8B8-EC6F0AFE22B5}" srcOrd="0" destOrd="0" presId="urn:microsoft.com/office/officeart/2005/8/layout/process5"/>
    <dgm:cxn modelId="{9AD5CFC4-2107-477A-8F0C-98FD3C0C6E19}" type="presOf" srcId="{7BF861F5-9067-4231-BCC6-561E95F88BEF}" destId="{BD97419E-8B89-40DC-9041-267A346824C4}" srcOrd="0" destOrd="0" presId="urn:microsoft.com/office/officeart/2005/8/layout/process5"/>
    <dgm:cxn modelId="{304511C5-B551-4E05-B76E-6E260DD945DF}" type="presOf" srcId="{5BC70E8E-6939-4F13-9B70-FA2B9DA11FDE}" destId="{1B9014AB-DB1D-482B-ADBF-1D63E92766F9}" srcOrd="1" destOrd="0" presId="urn:microsoft.com/office/officeart/2005/8/layout/process5"/>
    <dgm:cxn modelId="{83DFD4C8-E117-445F-B316-147711C5DCB9}" type="presOf" srcId="{5BC70E8E-6939-4F13-9B70-FA2B9DA11FDE}" destId="{BD2A9390-1A01-44B4-97DE-C16BE7A572CB}" srcOrd="0" destOrd="0" presId="urn:microsoft.com/office/officeart/2005/8/layout/process5"/>
    <dgm:cxn modelId="{62A704CB-DFA8-49C8-80F1-511BC5869D89}" type="presOf" srcId="{C71ABB6A-E409-48BE-8FF3-7A4205CE31CA}" destId="{1AEC0197-845A-4CF9-8A4A-F7F6EF365B19}" srcOrd="1" destOrd="0" presId="urn:microsoft.com/office/officeart/2005/8/layout/process5"/>
    <dgm:cxn modelId="{79E154CC-81A6-476E-A02B-A49D517D8A9F}" type="presOf" srcId="{CB4C9D35-A649-4CB0-AE48-29483F44F298}" destId="{C8D8A964-6F9F-4928-9897-02BB61DEA2DD}" srcOrd="0" destOrd="0" presId="urn:microsoft.com/office/officeart/2005/8/layout/process5"/>
    <dgm:cxn modelId="{162AB4CE-5ECD-4FFE-B9EB-8D505BB8D073}" type="presOf" srcId="{626C239E-010D-4D8C-9A92-D91695B60E6F}" destId="{5D99D64A-44F2-41B9-B4DA-5CB4A9CF4D95}" srcOrd="0" destOrd="0" presId="urn:microsoft.com/office/officeart/2005/8/layout/process5"/>
    <dgm:cxn modelId="{36AACAD0-EBA7-4224-A67D-53F2944469F4}" srcId="{CA554214-2A2F-4F7B-A266-F83C205A5518}" destId="{60190BDC-172D-430B-923F-C5BEB8EEF246}" srcOrd="3" destOrd="0" parTransId="{F867BB46-7016-44D6-BEF5-CC4B0BC88221}" sibTransId="{D6FDB78E-74F3-40CE-A2D7-C2BAF99BFB37}"/>
    <dgm:cxn modelId="{75BE97D5-221A-418E-ADA4-C7E3672ADD8B}" type="presOf" srcId="{82A11064-2B0A-4CA6-AD4A-F94BD9251541}" destId="{EA59C754-5197-43DF-ACB5-C0FF53960053}" srcOrd="1" destOrd="0" presId="urn:microsoft.com/office/officeart/2005/8/layout/process5"/>
    <dgm:cxn modelId="{4067CBDE-2DAE-4EB8-8694-95F2683F23AE}" type="presOf" srcId="{EB2FE939-0CBB-40A1-B9EC-28EABD16A3D4}" destId="{5A09E05D-649D-47AA-AA81-4DD2492DE6F8}" srcOrd="0" destOrd="0" presId="urn:microsoft.com/office/officeart/2005/8/layout/process5"/>
    <dgm:cxn modelId="{F9FB9FE2-18EE-4979-AC4C-436D98AF247D}" type="presOf" srcId="{508CA35C-E3B7-4949-8B8C-02C0AA18564A}" destId="{4609016D-6C8F-4067-862F-6EBDB3B7AA40}" srcOrd="0" destOrd="0" presId="urn:microsoft.com/office/officeart/2005/8/layout/process5"/>
    <dgm:cxn modelId="{8E9C4DE3-8FFC-4AB7-B972-4651B1B619C7}" type="presOf" srcId="{47FA9230-70C3-4B89-84A0-499DF3AFD2F2}" destId="{F67D8214-3F40-4F5F-8DBF-818E561BE337}" srcOrd="0" destOrd="0" presId="urn:microsoft.com/office/officeart/2005/8/layout/process5"/>
    <dgm:cxn modelId="{62B241E4-523D-4B68-9027-817EAE3D222A}" type="presOf" srcId="{33503F7E-0DE1-460D-AE26-7BB0F90C4E67}" destId="{53C898FC-A266-472B-A1C8-88FAB3462366}" srcOrd="1" destOrd="0" presId="urn:microsoft.com/office/officeart/2005/8/layout/process5"/>
    <dgm:cxn modelId="{7A4D02FC-4266-4D4D-B5E2-0B281F3350D8}" type="presOf" srcId="{47FA9230-70C3-4B89-84A0-499DF3AFD2F2}" destId="{A6FCD180-07CF-4667-B19F-1A48087EFA82}" srcOrd="1" destOrd="0" presId="urn:microsoft.com/office/officeart/2005/8/layout/process5"/>
    <dgm:cxn modelId="{DB367FFC-1D99-4C6D-93B0-5139C58B9042}" type="presOf" srcId="{C71ABB6A-E409-48BE-8FF3-7A4205CE31CA}" destId="{F742DBB6-2C68-48C7-A4FA-1871B750D64D}" srcOrd="0" destOrd="0" presId="urn:microsoft.com/office/officeart/2005/8/layout/process5"/>
    <dgm:cxn modelId="{C53496FD-4211-490B-9DDE-945400A1B1BE}" type="presOf" srcId="{342FCDFD-6B98-400B-BB8C-0DC88AD0E9BD}" destId="{83A144F3-7D20-4FEE-BE6B-28F68CFC0471}" srcOrd="0" destOrd="0" presId="urn:microsoft.com/office/officeart/2005/8/layout/process5"/>
    <dgm:cxn modelId="{7AEA27FF-B759-42D4-A074-9E97960DAB0B}" srcId="{CA554214-2A2F-4F7B-A266-F83C205A5518}" destId="{EB2FE939-0CBB-40A1-B9EC-28EABD16A3D4}" srcOrd="10" destOrd="0" parTransId="{256B0A16-0360-4410-9DE7-D0A8F2420A69}" sibTransId="{33503F7E-0DE1-460D-AE26-7BB0F90C4E67}"/>
    <dgm:cxn modelId="{D917B7FF-058D-4C30-AAF3-0278B43D0BD0}" srcId="{CA554214-2A2F-4F7B-A266-F83C205A5518}" destId="{94B52FB0-39B3-40EF-B334-CF9FA8E84761}" srcOrd="1" destOrd="0" parTransId="{D2698E9B-035C-42E1-A158-6CF2F3AB788D}" sibTransId="{5BC70E8E-6939-4F13-9B70-FA2B9DA11FDE}"/>
    <dgm:cxn modelId="{549161BE-E9E5-4FF2-B242-118E3EE9D1CE}" type="presParOf" srcId="{4B352C6B-D2B3-450F-9C47-AC737DFE0ADF}" destId="{AE6B3B2F-8A15-45D2-A8BF-E74C35345C37}" srcOrd="0" destOrd="0" presId="urn:microsoft.com/office/officeart/2005/8/layout/process5"/>
    <dgm:cxn modelId="{42390D1F-AC85-440B-8E1B-490727B6E094}" type="presParOf" srcId="{4B352C6B-D2B3-450F-9C47-AC737DFE0ADF}" destId="{897805DA-D8F2-48DB-BACB-44C58E102D92}" srcOrd="1" destOrd="0" presId="urn:microsoft.com/office/officeart/2005/8/layout/process5"/>
    <dgm:cxn modelId="{A3F317C7-EB3A-4115-AC7E-0C87BDF50DF4}" type="presParOf" srcId="{897805DA-D8F2-48DB-BACB-44C58E102D92}" destId="{85B90AFD-1DE0-4000-8ACA-321B9DA95BB2}" srcOrd="0" destOrd="0" presId="urn:microsoft.com/office/officeart/2005/8/layout/process5"/>
    <dgm:cxn modelId="{B690B71A-30CB-43E3-8AF3-1B0E4D4CF07D}" type="presParOf" srcId="{4B352C6B-D2B3-450F-9C47-AC737DFE0ADF}" destId="{91CD1011-663E-43E4-A546-F1A8D8858531}" srcOrd="2" destOrd="0" presId="urn:microsoft.com/office/officeart/2005/8/layout/process5"/>
    <dgm:cxn modelId="{E4ADC604-E235-45DC-B81B-FACBDEFAE00E}" type="presParOf" srcId="{4B352C6B-D2B3-450F-9C47-AC737DFE0ADF}" destId="{BD2A9390-1A01-44B4-97DE-C16BE7A572CB}" srcOrd="3" destOrd="0" presId="urn:microsoft.com/office/officeart/2005/8/layout/process5"/>
    <dgm:cxn modelId="{7910049D-5B40-4459-93B8-F05C6ED48F8C}" type="presParOf" srcId="{BD2A9390-1A01-44B4-97DE-C16BE7A572CB}" destId="{1B9014AB-DB1D-482B-ADBF-1D63E92766F9}" srcOrd="0" destOrd="0" presId="urn:microsoft.com/office/officeart/2005/8/layout/process5"/>
    <dgm:cxn modelId="{2CF00759-8A77-4FC6-84CE-0C2CF9499C46}" type="presParOf" srcId="{4B352C6B-D2B3-450F-9C47-AC737DFE0ADF}" destId="{7EDE730A-C8BB-4EBC-8BDF-438B4ADAFCA1}" srcOrd="4" destOrd="0" presId="urn:microsoft.com/office/officeart/2005/8/layout/process5"/>
    <dgm:cxn modelId="{54DD54CD-7922-42EF-826E-8340FD7690CA}" type="presParOf" srcId="{4B352C6B-D2B3-450F-9C47-AC737DFE0ADF}" destId="{F742DBB6-2C68-48C7-A4FA-1871B750D64D}" srcOrd="5" destOrd="0" presId="urn:microsoft.com/office/officeart/2005/8/layout/process5"/>
    <dgm:cxn modelId="{80B51373-504B-4F3B-838F-E0AA34BE5CF9}" type="presParOf" srcId="{F742DBB6-2C68-48C7-A4FA-1871B750D64D}" destId="{1AEC0197-845A-4CF9-8A4A-F7F6EF365B19}" srcOrd="0" destOrd="0" presId="urn:microsoft.com/office/officeart/2005/8/layout/process5"/>
    <dgm:cxn modelId="{99A1B0A4-F8FB-4C99-899D-35BE15D0FBFA}" type="presParOf" srcId="{4B352C6B-D2B3-450F-9C47-AC737DFE0ADF}" destId="{A9BFBA96-A354-46AD-9C25-B92EE7E4E59B}" srcOrd="6" destOrd="0" presId="urn:microsoft.com/office/officeart/2005/8/layout/process5"/>
    <dgm:cxn modelId="{3086B56E-D602-4AB5-A019-3D5182B1DCBA}" type="presParOf" srcId="{4B352C6B-D2B3-450F-9C47-AC737DFE0ADF}" destId="{5B23EEAA-9BDE-4F40-A8B8-EC6F0AFE22B5}" srcOrd="7" destOrd="0" presId="urn:microsoft.com/office/officeart/2005/8/layout/process5"/>
    <dgm:cxn modelId="{2EF54519-9E27-4828-AC61-EF114E13B3FA}" type="presParOf" srcId="{5B23EEAA-9BDE-4F40-A8B8-EC6F0AFE22B5}" destId="{0622D138-0BF7-4215-A9E0-7DE030D5C33A}" srcOrd="0" destOrd="0" presId="urn:microsoft.com/office/officeart/2005/8/layout/process5"/>
    <dgm:cxn modelId="{AE8A64C3-42CE-4D85-8C7C-557D306FE2E1}" type="presParOf" srcId="{4B352C6B-D2B3-450F-9C47-AC737DFE0ADF}" destId="{162DB270-39B6-479A-A983-542B376714D1}" srcOrd="8" destOrd="0" presId="urn:microsoft.com/office/officeart/2005/8/layout/process5"/>
    <dgm:cxn modelId="{48AD69E6-A9C0-49A7-AA75-3CCBF80FA969}" type="presParOf" srcId="{4B352C6B-D2B3-450F-9C47-AC737DFE0ADF}" destId="{83A144F3-7D20-4FEE-BE6B-28F68CFC0471}" srcOrd="9" destOrd="0" presId="urn:microsoft.com/office/officeart/2005/8/layout/process5"/>
    <dgm:cxn modelId="{0770344A-AF83-4441-8747-2A4152EE224F}" type="presParOf" srcId="{83A144F3-7D20-4FEE-BE6B-28F68CFC0471}" destId="{AD69B1D5-4806-4099-8438-5ADF38079324}" srcOrd="0" destOrd="0" presId="urn:microsoft.com/office/officeart/2005/8/layout/process5"/>
    <dgm:cxn modelId="{301E8ECC-A58B-499C-982D-0985FB9F60FD}" type="presParOf" srcId="{4B352C6B-D2B3-450F-9C47-AC737DFE0ADF}" destId="{0D5917E5-015C-4338-9529-76F3735FE92E}" srcOrd="10" destOrd="0" presId="urn:microsoft.com/office/officeart/2005/8/layout/process5"/>
    <dgm:cxn modelId="{C46E2018-CC83-4E59-B605-AA3A674AD93B}" type="presParOf" srcId="{4B352C6B-D2B3-450F-9C47-AC737DFE0ADF}" destId="{247B7E5A-13F9-4F0F-93C2-68293DB6D057}" srcOrd="11" destOrd="0" presId="urn:microsoft.com/office/officeart/2005/8/layout/process5"/>
    <dgm:cxn modelId="{602E81A8-B2F5-4D48-9F67-668C56C152AD}" type="presParOf" srcId="{247B7E5A-13F9-4F0F-93C2-68293DB6D057}" destId="{EA59C754-5197-43DF-ACB5-C0FF53960053}" srcOrd="0" destOrd="0" presId="urn:microsoft.com/office/officeart/2005/8/layout/process5"/>
    <dgm:cxn modelId="{3ECBF194-BF85-420A-85A6-011C757B5FC1}" type="presParOf" srcId="{4B352C6B-D2B3-450F-9C47-AC737DFE0ADF}" destId="{4609016D-6C8F-4067-862F-6EBDB3B7AA40}" srcOrd="12" destOrd="0" presId="urn:microsoft.com/office/officeart/2005/8/layout/process5"/>
    <dgm:cxn modelId="{852B318B-45F2-4118-88CF-0996B0A85448}" type="presParOf" srcId="{4B352C6B-D2B3-450F-9C47-AC737DFE0ADF}" destId="{FAA3A3BD-16AA-4D21-8181-91CADFCD020E}" srcOrd="13" destOrd="0" presId="urn:microsoft.com/office/officeart/2005/8/layout/process5"/>
    <dgm:cxn modelId="{DF1575AB-84DF-4DB9-A77A-EA526DDE3B9F}" type="presParOf" srcId="{FAA3A3BD-16AA-4D21-8181-91CADFCD020E}" destId="{5010AD7B-8556-42E1-81FE-4C4E3FB05D20}" srcOrd="0" destOrd="0" presId="urn:microsoft.com/office/officeart/2005/8/layout/process5"/>
    <dgm:cxn modelId="{C13E194A-2B0B-4107-AC46-8CD4E3B73E91}" type="presParOf" srcId="{4B352C6B-D2B3-450F-9C47-AC737DFE0ADF}" destId="{DCAD6F12-BE88-429C-9FC2-0B3461BD60B0}" srcOrd="14" destOrd="0" presId="urn:microsoft.com/office/officeart/2005/8/layout/process5"/>
    <dgm:cxn modelId="{13DA64EE-0899-4DC7-A455-FEF623329E50}" type="presParOf" srcId="{4B352C6B-D2B3-450F-9C47-AC737DFE0ADF}" destId="{F67D8214-3F40-4F5F-8DBF-818E561BE337}" srcOrd="15" destOrd="0" presId="urn:microsoft.com/office/officeart/2005/8/layout/process5"/>
    <dgm:cxn modelId="{40D2964C-9A94-4A16-BF18-C7AC152F76FC}" type="presParOf" srcId="{F67D8214-3F40-4F5F-8DBF-818E561BE337}" destId="{A6FCD180-07CF-4667-B19F-1A48087EFA82}" srcOrd="0" destOrd="0" presId="urn:microsoft.com/office/officeart/2005/8/layout/process5"/>
    <dgm:cxn modelId="{E73B582A-0AA3-4CB3-9DD8-911819C1F283}" type="presParOf" srcId="{4B352C6B-D2B3-450F-9C47-AC737DFE0ADF}" destId="{F457BF4D-19D5-4B32-AFC1-151D2A8C327F}" srcOrd="16" destOrd="0" presId="urn:microsoft.com/office/officeart/2005/8/layout/process5"/>
    <dgm:cxn modelId="{801B309C-C781-4960-A803-00B18C59D02F}" type="presParOf" srcId="{4B352C6B-D2B3-450F-9C47-AC737DFE0ADF}" destId="{8948F1B2-43ED-4DDD-9075-6C2EAA363DD3}" srcOrd="17" destOrd="0" presId="urn:microsoft.com/office/officeart/2005/8/layout/process5"/>
    <dgm:cxn modelId="{913B7A8F-919D-445A-8A0E-669DA2BF1260}" type="presParOf" srcId="{8948F1B2-43ED-4DDD-9075-6C2EAA363DD3}" destId="{195FB84E-00F4-48BC-A685-AACFA87E5B9E}" srcOrd="0" destOrd="0" presId="urn:microsoft.com/office/officeart/2005/8/layout/process5"/>
    <dgm:cxn modelId="{255153A1-32AB-4EAE-8ECC-90840D7D7B11}" type="presParOf" srcId="{4B352C6B-D2B3-450F-9C47-AC737DFE0ADF}" destId="{BD97419E-8B89-40DC-9041-267A346824C4}" srcOrd="18" destOrd="0" presId="urn:microsoft.com/office/officeart/2005/8/layout/process5"/>
    <dgm:cxn modelId="{26A9EFF1-7C5C-4BE2-95A8-FAB7E45067C6}" type="presParOf" srcId="{4B352C6B-D2B3-450F-9C47-AC737DFE0ADF}" destId="{5D99D64A-44F2-41B9-B4DA-5CB4A9CF4D95}" srcOrd="19" destOrd="0" presId="urn:microsoft.com/office/officeart/2005/8/layout/process5"/>
    <dgm:cxn modelId="{257C730E-90DC-40D3-A004-137AAF78FCAC}" type="presParOf" srcId="{5D99D64A-44F2-41B9-B4DA-5CB4A9CF4D95}" destId="{E172293E-1D81-45AE-A55B-1F633E891C68}" srcOrd="0" destOrd="0" presId="urn:microsoft.com/office/officeart/2005/8/layout/process5"/>
    <dgm:cxn modelId="{B4694777-E9FB-4EB4-A7B1-B837686FE809}" type="presParOf" srcId="{4B352C6B-D2B3-450F-9C47-AC737DFE0ADF}" destId="{5A09E05D-649D-47AA-AA81-4DD2492DE6F8}" srcOrd="20" destOrd="0" presId="urn:microsoft.com/office/officeart/2005/8/layout/process5"/>
    <dgm:cxn modelId="{CC85648E-6AE4-44A2-9C6A-F81F55BEDF03}" type="presParOf" srcId="{4B352C6B-D2B3-450F-9C47-AC737DFE0ADF}" destId="{04A4D7F9-5845-4011-B0A4-B767445C292C}" srcOrd="21" destOrd="0" presId="urn:microsoft.com/office/officeart/2005/8/layout/process5"/>
    <dgm:cxn modelId="{946F3D7A-6C73-46CF-8224-57779CE79546}" type="presParOf" srcId="{04A4D7F9-5845-4011-B0A4-B767445C292C}" destId="{53C898FC-A266-472B-A1C8-88FAB3462366}" srcOrd="0" destOrd="0" presId="urn:microsoft.com/office/officeart/2005/8/layout/process5"/>
    <dgm:cxn modelId="{9D06C592-58D4-408B-AF9C-7EB81287730B}" type="presParOf" srcId="{4B352C6B-D2B3-450F-9C47-AC737DFE0ADF}" destId="{C8D8A964-6F9F-4928-9897-02BB61DEA2DD}" srcOrd="22" destOrd="0" presId="urn:microsoft.com/office/officeart/2005/8/layout/process5"/>
  </dgm:cxnLst>
  <dgm:bg/>
  <dgm:whole/>
  <dgm:extLst>
    <a:ext uri="http://schemas.microsoft.com/office/drawing/2008/diagram">
      <dsp:dataModelExt xmlns:dsp="http://schemas.microsoft.com/office/drawing/2008/diagram" relId="rId73" minVer="http://schemas.openxmlformats.org/drawingml/2006/diagram"/>
    </a:ext>
    <a:ext uri="{C62137D5-CB1D-491B-B009-E17868A290BF}">
      <dgm14:recolorImg xmlns:dgm14="http://schemas.microsoft.com/office/drawing/2010/diagram" val="1"/>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E6B3B2F-8A15-45D2-A8BF-E74C35345C37}">
      <dsp:nvSpPr>
        <dsp:cNvPr id="0" name=""/>
        <dsp:cNvSpPr/>
      </dsp:nvSpPr>
      <dsp:spPr>
        <a:xfrm>
          <a:off x="275222" y="0"/>
          <a:ext cx="1207011" cy="722374"/>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ctr" defTabSz="622300">
            <a:lnSpc>
              <a:spcPct val="90000"/>
            </a:lnSpc>
            <a:spcBef>
              <a:spcPct val="0"/>
            </a:spcBef>
            <a:spcAft>
              <a:spcPct val="35000"/>
            </a:spcAft>
            <a:buNone/>
          </a:pPr>
          <a:endParaRPr lang="en-US" sz="1400" kern="1200"/>
        </a:p>
      </dsp:txBody>
      <dsp:txXfrm>
        <a:off x="296380" y="21158"/>
        <a:ext cx="1164695" cy="680058"/>
      </dsp:txXfrm>
    </dsp:sp>
    <dsp:sp modelId="{897805DA-D8F2-48DB-BACB-44C58E102D92}">
      <dsp:nvSpPr>
        <dsp:cNvPr id="0" name=""/>
        <dsp:cNvSpPr/>
      </dsp:nvSpPr>
      <dsp:spPr>
        <a:xfrm rot="64489">
          <a:off x="1591619" y="214499"/>
          <a:ext cx="263619" cy="325071"/>
        </a:xfrm>
        <a:prstGeom prst="rightArrow">
          <a:avLst>
            <a:gd name="adj1" fmla="val 60000"/>
            <a:gd name="adj2" fmla="val 50000"/>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0" tIns="0" rIns="0" bIns="0" numCol="1" spcCol="1270" anchor="ctr" anchorCtr="0">
          <a:noAutofit/>
        </a:bodyPr>
        <a:lstStyle/>
        <a:p>
          <a:pPr marL="0" lvl="0" indent="0" algn="ctr" defTabSz="488950">
            <a:lnSpc>
              <a:spcPct val="90000"/>
            </a:lnSpc>
            <a:spcBef>
              <a:spcPct val="0"/>
            </a:spcBef>
            <a:spcAft>
              <a:spcPct val="35000"/>
            </a:spcAft>
            <a:buNone/>
          </a:pPr>
          <a:endParaRPr lang="en-US" sz="1100" kern="1200"/>
        </a:p>
      </dsp:txBody>
      <dsp:txXfrm>
        <a:off x="1591626" y="278771"/>
        <a:ext cx="184533" cy="195043"/>
      </dsp:txXfrm>
    </dsp:sp>
    <dsp:sp modelId="{91CD1011-663E-43E4-A546-F1A8D8858531}">
      <dsp:nvSpPr>
        <dsp:cNvPr id="0" name=""/>
        <dsp:cNvSpPr/>
      </dsp:nvSpPr>
      <dsp:spPr>
        <a:xfrm>
          <a:off x="1979542" y="904"/>
          <a:ext cx="1310772" cy="786463"/>
        </a:xfrm>
        <a:prstGeom prst="roundRect">
          <a:avLst>
            <a:gd name="adj" fmla="val 10000"/>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53340" tIns="53340" rIns="53340" bIns="53340" numCol="1" spcCol="1270" anchor="ctr" anchorCtr="0">
          <a:noAutofit/>
        </a:bodyPr>
        <a:lstStyle/>
        <a:p>
          <a:pPr marL="0" lvl="0" indent="0" algn="ctr" defTabSz="622300">
            <a:lnSpc>
              <a:spcPct val="90000"/>
            </a:lnSpc>
            <a:spcBef>
              <a:spcPct val="0"/>
            </a:spcBef>
            <a:spcAft>
              <a:spcPct val="35000"/>
            </a:spcAft>
            <a:buNone/>
          </a:pPr>
          <a:r>
            <a:rPr lang="en-US" sz="1400" kern="1200">
              <a:latin typeface="+mj-lt"/>
            </a:rPr>
            <a:t>Processing</a:t>
          </a:r>
        </a:p>
        <a:p>
          <a:pPr marL="0" lvl="0" indent="0" algn="ctr" defTabSz="622300">
            <a:lnSpc>
              <a:spcPct val="90000"/>
            </a:lnSpc>
            <a:spcBef>
              <a:spcPct val="0"/>
            </a:spcBef>
            <a:spcAft>
              <a:spcPct val="35000"/>
            </a:spcAft>
            <a:buNone/>
          </a:pPr>
          <a:r>
            <a:rPr lang="en-US" sz="1400" kern="1200">
              <a:latin typeface="+mj-lt"/>
            </a:rPr>
            <a:t>the image</a:t>
          </a:r>
          <a:r>
            <a:rPr lang="en-US" sz="1400" kern="1200"/>
            <a:t> </a:t>
          </a:r>
        </a:p>
      </dsp:txBody>
      <dsp:txXfrm>
        <a:off x="2002577" y="23939"/>
        <a:ext cx="1264702" cy="740393"/>
      </dsp:txXfrm>
    </dsp:sp>
    <dsp:sp modelId="{BD2A9390-1A01-44B4-97DE-C16BE7A572CB}">
      <dsp:nvSpPr>
        <dsp:cNvPr id="0" name=""/>
        <dsp:cNvSpPr/>
      </dsp:nvSpPr>
      <dsp:spPr>
        <a:xfrm>
          <a:off x="3405662" y="231600"/>
          <a:ext cx="277883" cy="325071"/>
        </a:xfrm>
        <a:prstGeom prst="rightArrow">
          <a:avLst>
            <a:gd name="adj1" fmla="val 60000"/>
            <a:gd name="adj2" fmla="val 50000"/>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0" tIns="0" rIns="0" bIns="0" numCol="1" spcCol="1270" anchor="ctr" anchorCtr="0">
          <a:noAutofit/>
        </a:bodyPr>
        <a:lstStyle/>
        <a:p>
          <a:pPr marL="0" lvl="0" indent="0" algn="ctr" defTabSz="488950">
            <a:lnSpc>
              <a:spcPct val="90000"/>
            </a:lnSpc>
            <a:spcBef>
              <a:spcPct val="0"/>
            </a:spcBef>
            <a:spcAft>
              <a:spcPct val="35000"/>
            </a:spcAft>
            <a:buNone/>
          </a:pPr>
          <a:endParaRPr lang="en-US" sz="1100" kern="1200"/>
        </a:p>
      </dsp:txBody>
      <dsp:txXfrm>
        <a:off x="3405662" y="296614"/>
        <a:ext cx="194518" cy="195043"/>
      </dsp:txXfrm>
    </dsp:sp>
    <dsp:sp modelId="{7EDE730A-C8BB-4EBC-8BDF-438B4ADAFCA1}">
      <dsp:nvSpPr>
        <dsp:cNvPr id="0" name=""/>
        <dsp:cNvSpPr/>
      </dsp:nvSpPr>
      <dsp:spPr>
        <a:xfrm>
          <a:off x="3814623" y="904"/>
          <a:ext cx="1310772" cy="786463"/>
        </a:xfrm>
        <a:prstGeom prst="roundRect">
          <a:avLst>
            <a:gd name="adj" fmla="val 10000"/>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53340" tIns="53340" rIns="53340" bIns="53340" numCol="1" spcCol="1270" anchor="ctr" anchorCtr="0">
          <a:noAutofit/>
        </a:bodyPr>
        <a:lstStyle/>
        <a:p>
          <a:pPr marL="0" lvl="0" indent="0" algn="ctr" defTabSz="622300">
            <a:lnSpc>
              <a:spcPct val="90000"/>
            </a:lnSpc>
            <a:spcBef>
              <a:spcPct val="0"/>
            </a:spcBef>
            <a:spcAft>
              <a:spcPct val="35000"/>
            </a:spcAft>
            <a:buNone/>
          </a:pPr>
          <a:r>
            <a:rPr lang="en-US" sz="1400" kern="1200">
              <a:latin typeface="+mj-lt"/>
            </a:rPr>
            <a:t>Altering the size and cropping</a:t>
          </a:r>
        </a:p>
      </dsp:txBody>
      <dsp:txXfrm>
        <a:off x="3837658" y="23939"/>
        <a:ext cx="1264702" cy="740393"/>
      </dsp:txXfrm>
    </dsp:sp>
    <dsp:sp modelId="{F742DBB6-2C68-48C7-A4FA-1871B750D64D}">
      <dsp:nvSpPr>
        <dsp:cNvPr id="0" name=""/>
        <dsp:cNvSpPr/>
      </dsp:nvSpPr>
      <dsp:spPr>
        <a:xfrm rot="5395129">
          <a:off x="4339231" y="886792"/>
          <a:ext cx="286317" cy="325071"/>
        </a:xfrm>
        <a:prstGeom prst="rightArrow">
          <a:avLst>
            <a:gd name="adj1" fmla="val 60000"/>
            <a:gd name="adj2" fmla="val 50000"/>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0" tIns="0" rIns="0" bIns="0" numCol="1" spcCol="1270" anchor="ctr" anchorCtr="0">
          <a:noAutofit/>
        </a:bodyPr>
        <a:lstStyle/>
        <a:p>
          <a:pPr marL="0" lvl="0" indent="0" algn="ctr" defTabSz="488950">
            <a:lnSpc>
              <a:spcPct val="90000"/>
            </a:lnSpc>
            <a:spcBef>
              <a:spcPct val="0"/>
            </a:spcBef>
            <a:spcAft>
              <a:spcPct val="35000"/>
            </a:spcAft>
            <a:buNone/>
          </a:pPr>
          <a:endParaRPr lang="en-US" sz="1100" kern="1200"/>
        </a:p>
      </dsp:txBody>
      <dsp:txXfrm rot="-5400000">
        <a:off x="4384807" y="906170"/>
        <a:ext cx="195043" cy="200422"/>
      </dsp:txXfrm>
    </dsp:sp>
    <dsp:sp modelId="{A9BFBA96-A354-46AD-9C25-B92EE7E4E59B}">
      <dsp:nvSpPr>
        <dsp:cNvPr id="0" name=""/>
        <dsp:cNvSpPr/>
      </dsp:nvSpPr>
      <dsp:spPr>
        <a:xfrm>
          <a:off x="3864157" y="1327492"/>
          <a:ext cx="1261238" cy="754832"/>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ctr" defTabSz="622300">
            <a:lnSpc>
              <a:spcPct val="90000"/>
            </a:lnSpc>
            <a:spcBef>
              <a:spcPct val="0"/>
            </a:spcBef>
            <a:spcAft>
              <a:spcPct val="35000"/>
            </a:spcAft>
            <a:buNone/>
          </a:pPr>
          <a:endParaRPr lang="en-US" sz="1400" kern="1200"/>
        </a:p>
      </dsp:txBody>
      <dsp:txXfrm>
        <a:off x="3886265" y="1349600"/>
        <a:ext cx="1217022" cy="710616"/>
      </dsp:txXfrm>
    </dsp:sp>
    <dsp:sp modelId="{5B23EEAA-9BDE-4F40-A8B8-EC6F0AFE22B5}">
      <dsp:nvSpPr>
        <dsp:cNvPr id="0" name=""/>
        <dsp:cNvSpPr/>
      </dsp:nvSpPr>
      <dsp:spPr>
        <a:xfrm rot="10800000">
          <a:off x="3470926" y="1542372"/>
          <a:ext cx="277883" cy="325071"/>
        </a:xfrm>
        <a:prstGeom prst="rightArrow">
          <a:avLst>
            <a:gd name="adj1" fmla="val 60000"/>
            <a:gd name="adj2" fmla="val 50000"/>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0" tIns="0" rIns="0" bIns="0" numCol="1" spcCol="1270" anchor="ctr" anchorCtr="0">
          <a:noAutofit/>
        </a:bodyPr>
        <a:lstStyle/>
        <a:p>
          <a:pPr marL="0" lvl="0" indent="0" algn="ctr" defTabSz="488950">
            <a:lnSpc>
              <a:spcPct val="90000"/>
            </a:lnSpc>
            <a:spcBef>
              <a:spcPct val="0"/>
            </a:spcBef>
            <a:spcAft>
              <a:spcPct val="35000"/>
            </a:spcAft>
            <a:buNone/>
          </a:pPr>
          <a:endParaRPr lang="en-US" sz="1100" kern="1200"/>
        </a:p>
      </dsp:txBody>
      <dsp:txXfrm rot="10800000">
        <a:off x="3554291" y="1607386"/>
        <a:ext cx="194518" cy="195043"/>
      </dsp:txXfrm>
    </dsp:sp>
    <dsp:sp modelId="{162DB270-39B6-479A-A983-542B376714D1}">
      <dsp:nvSpPr>
        <dsp:cNvPr id="0" name=""/>
        <dsp:cNvSpPr/>
      </dsp:nvSpPr>
      <dsp:spPr>
        <a:xfrm>
          <a:off x="2029076" y="1311676"/>
          <a:ext cx="1310772" cy="786463"/>
        </a:xfrm>
        <a:prstGeom prst="roundRect">
          <a:avLst>
            <a:gd name="adj" fmla="val 10000"/>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53340" tIns="53340" rIns="53340" bIns="53340" numCol="1" spcCol="1270" anchor="ctr" anchorCtr="0">
          <a:noAutofit/>
        </a:bodyPr>
        <a:lstStyle/>
        <a:p>
          <a:pPr marL="0" lvl="0" indent="0" algn="ctr" defTabSz="622300">
            <a:lnSpc>
              <a:spcPct val="90000"/>
            </a:lnSpc>
            <a:spcBef>
              <a:spcPct val="0"/>
            </a:spcBef>
            <a:spcAft>
              <a:spcPct val="35000"/>
            </a:spcAft>
            <a:buNone/>
          </a:pPr>
          <a:r>
            <a:rPr lang="en-US" sz="1400" kern="1200">
              <a:latin typeface="+mj-lt"/>
            </a:rPr>
            <a:t>Normalize the images and standardize </a:t>
          </a:r>
        </a:p>
      </dsp:txBody>
      <dsp:txXfrm>
        <a:off x="2052111" y="1334711"/>
        <a:ext cx="1264702" cy="740393"/>
      </dsp:txXfrm>
    </dsp:sp>
    <dsp:sp modelId="{83A144F3-7D20-4FEE-BE6B-28F68CFC0471}">
      <dsp:nvSpPr>
        <dsp:cNvPr id="0" name=""/>
        <dsp:cNvSpPr/>
      </dsp:nvSpPr>
      <dsp:spPr>
        <a:xfrm rot="10800000">
          <a:off x="1635844" y="1542372"/>
          <a:ext cx="277883" cy="325071"/>
        </a:xfrm>
        <a:prstGeom prst="rightArrow">
          <a:avLst>
            <a:gd name="adj1" fmla="val 60000"/>
            <a:gd name="adj2" fmla="val 50000"/>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0" tIns="0" rIns="0" bIns="0" numCol="1" spcCol="1270" anchor="ctr" anchorCtr="0">
          <a:noAutofit/>
        </a:bodyPr>
        <a:lstStyle/>
        <a:p>
          <a:pPr marL="0" lvl="0" indent="0" algn="ctr" defTabSz="488950">
            <a:lnSpc>
              <a:spcPct val="90000"/>
            </a:lnSpc>
            <a:spcBef>
              <a:spcPct val="0"/>
            </a:spcBef>
            <a:spcAft>
              <a:spcPct val="35000"/>
            </a:spcAft>
            <a:buNone/>
          </a:pPr>
          <a:endParaRPr lang="en-US" sz="1100" kern="1200"/>
        </a:p>
      </dsp:txBody>
      <dsp:txXfrm rot="10800000">
        <a:off x="1719209" y="1607386"/>
        <a:ext cx="194518" cy="195043"/>
      </dsp:txXfrm>
    </dsp:sp>
    <dsp:sp modelId="{0D5917E5-015C-4338-9529-76F3735FE92E}">
      <dsp:nvSpPr>
        <dsp:cNvPr id="0" name=""/>
        <dsp:cNvSpPr/>
      </dsp:nvSpPr>
      <dsp:spPr>
        <a:xfrm>
          <a:off x="193994" y="1311676"/>
          <a:ext cx="1310772" cy="786463"/>
        </a:xfrm>
        <a:prstGeom prst="roundRect">
          <a:avLst>
            <a:gd name="adj" fmla="val 10000"/>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53340" tIns="53340" rIns="53340" bIns="53340" numCol="1" spcCol="1270" anchor="ctr" anchorCtr="0">
          <a:noAutofit/>
        </a:bodyPr>
        <a:lstStyle/>
        <a:p>
          <a:pPr marL="0" lvl="0" indent="0" algn="ctr" defTabSz="622300">
            <a:lnSpc>
              <a:spcPct val="90000"/>
            </a:lnSpc>
            <a:spcBef>
              <a:spcPct val="0"/>
            </a:spcBef>
            <a:spcAft>
              <a:spcPct val="35000"/>
            </a:spcAft>
            <a:buNone/>
          </a:pPr>
          <a:r>
            <a:rPr lang="en-US" sz="1400" kern="1200">
              <a:latin typeface="+mj-lt"/>
            </a:rPr>
            <a:t>Applying segmentation</a:t>
          </a:r>
        </a:p>
      </dsp:txBody>
      <dsp:txXfrm>
        <a:off x="217029" y="1334711"/>
        <a:ext cx="1264702" cy="740393"/>
      </dsp:txXfrm>
    </dsp:sp>
    <dsp:sp modelId="{247B7E5A-13F9-4F0F-93C2-68293DB6D057}">
      <dsp:nvSpPr>
        <dsp:cNvPr id="0" name=""/>
        <dsp:cNvSpPr/>
      </dsp:nvSpPr>
      <dsp:spPr>
        <a:xfrm rot="5400000">
          <a:off x="710438" y="2189894"/>
          <a:ext cx="277883" cy="325071"/>
        </a:xfrm>
        <a:prstGeom prst="rightArrow">
          <a:avLst>
            <a:gd name="adj1" fmla="val 60000"/>
            <a:gd name="adj2" fmla="val 50000"/>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0" tIns="0" rIns="0" bIns="0" numCol="1" spcCol="1270" anchor="ctr" anchorCtr="0">
          <a:noAutofit/>
        </a:bodyPr>
        <a:lstStyle/>
        <a:p>
          <a:pPr marL="0" lvl="0" indent="0" algn="ctr" defTabSz="488950">
            <a:lnSpc>
              <a:spcPct val="90000"/>
            </a:lnSpc>
            <a:spcBef>
              <a:spcPct val="0"/>
            </a:spcBef>
            <a:spcAft>
              <a:spcPct val="35000"/>
            </a:spcAft>
            <a:buNone/>
          </a:pPr>
          <a:endParaRPr lang="en-US" sz="1100" kern="1200"/>
        </a:p>
      </dsp:txBody>
      <dsp:txXfrm rot="-5400000">
        <a:off x="751859" y="2213488"/>
        <a:ext cx="195043" cy="194518"/>
      </dsp:txXfrm>
    </dsp:sp>
    <dsp:sp modelId="{4609016D-6C8F-4067-862F-6EBDB3B7AA40}">
      <dsp:nvSpPr>
        <dsp:cNvPr id="0" name=""/>
        <dsp:cNvSpPr/>
      </dsp:nvSpPr>
      <dsp:spPr>
        <a:xfrm>
          <a:off x="193994" y="2622449"/>
          <a:ext cx="1310772" cy="786463"/>
        </a:xfrm>
        <a:prstGeom prst="roundRect">
          <a:avLst>
            <a:gd name="adj" fmla="val 10000"/>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53340" tIns="53340" rIns="53340" bIns="53340" numCol="1" spcCol="1270" anchor="ctr" anchorCtr="0">
          <a:noAutofit/>
        </a:bodyPr>
        <a:lstStyle/>
        <a:p>
          <a:pPr marL="0" lvl="0" indent="0" algn="ctr" defTabSz="622300">
            <a:lnSpc>
              <a:spcPct val="90000"/>
            </a:lnSpc>
            <a:spcBef>
              <a:spcPct val="0"/>
            </a:spcBef>
            <a:spcAft>
              <a:spcPct val="35000"/>
            </a:spcAft>
            <a:buNone/>
          </a:pPr>
          <a:r>
            <a:rPr lang="en-US" sz="1400" kern="1200">
              <a:latin typeface="+mj-lt"/>
            </a:rPr>
            <a:t>Filtering the images and smoothing </a:t>
          </a:r>
        </a:p>
      </dsp:txBody>
      <dsp:txXfrm>
        <a:off x="217029" y="2645484"/>
        <a:ext cx="1264702" cy="740393"/>
      </dsp:txXfrm>
    </dsp:sp>
    <dsp:sp modelId="{FAA3A3BD-16AA-4D21-8181-91CADFCD020E}">
      <dsp:nvSpPr>
        <dsp:cNvPr id="0" name=""/>
        <dsp:cNvSpPr/>
      </dsp:nvSpPr>
      <dsp:spPr>
        <a:xfrm rot="12183">
          <a:off x="1618689" y="2856358"/>
          <a:ext cx="274453" cy="325071"/>
        </a:xfrm>
        <a:prstGeom prst="rightArrow">
          <a:avLst>
            <a:gd name="adj1" fmla="val 60000"/>
            <a:gd name="adj2" fmla="val 50000"/>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0" tIns="0" rIns="0" bIns="0" numCol="1" spcCol="1270" anchor="ctr" anchorCtr="0">
          <a:noAutofit/>
        </a:bodyPr>
        <a:lstStyle/>
        <a:p>
          <a:pPr marL="0" lvl="0" indent="0" algn="ctr" defTabSz="488950">
            <a:lnSpc>
              <a:spcPct val="90000"/>
            </a:lnSpc>
            <a:spcBef>
              <a:spcPct val="0"/>
            </a:spcBef>
            <a:spcAft>
              <a:spcPct val="35000"/>
            </a:spcAft>
            <a:buNone/>
          </a:pPr>
          <a:endParaRPr lang="en-US" sz="1100" kern="1200"/>
        </a:p>
      </dsp:txBody>
      <dsp:txXfrm>
        <a:off x="1618689" y="2921226"/>
        <a:ext cx="192117" cy="195043"/>
      </dsp:txXfrm>
    </dsp:sp>
    <dsp:sp modelId="{DCAD6F12-BE88-429C-9FC2-0B3461BD60B0}">
      <dsp:nvSpPr>
        <dsp:cNvPr id="0" name=""/>
        <dsp:cNvSpPr/>
      </dsp:nvSpPr>
      <dsp:spPr>
        <a:xfrm>
          <a:off x="2022600" y="2628930"/>
          <a:ext cx="1310772" cy="786463"/>
        </a:xfrm>
        <a:prstGeom prst="roundRect">
          <a:avLst>
            <a:gd name="adj" fmla="val 10000"/>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53340" tIns="53340" rIns="53340" bIns="53340" numCol="1" spcCol="1270" anchor="ctr" anchorCtr="0">
          <a:noAutofit/>
        </a:bodyPr>
        <a:lstStyle/>
        <a:p>
          <a:pPr marL="0" lvl="0" indent="0" algn="ctr" defTabSz="622300">
            <a:lnSpc>
              <a:spcPct val="90000"/>
            </a:lnSpc>
            <a:spcBef>
              <a:spcPct val="0"/>
            </a:spcBef>
            <a:spcAft>
              <a:spcPct val="35000"/>
            </a:spcAft>
            <a:buNone/>
          </a:pPr>
          <a:r>
            <a:rPr lang="en-US" sz="1400" kern="1200">
              <a:latin typeface="+mj-lt"/>
            </a:rPr>
            <a:t>Applying CNN</a:t>
          </a:r>
        </a:p>
      </dsp:txBody>
      <dsp:txXfrm>
        <a:off x="2045635" y="2651965"/>
        <a:ext cx="1264702" cy="740393"/>
      </dsp:txXfrm>
    </dsp:sp>
    <dsp:sp modelId="{F67D8214-3F40-4F5F-8DBF-818E561BE337}">
      <dsp:nvSpPr>
        <dsp:cNvPr id="0" name=""/>
        <dsp:cNvSpPr/>
      </dsp:nvSpPr>
      <dsp:spPr>
        <a:xfrm rot="21587903">
          <a:off x="3450145" y="2856413"/>
          <a:ext cx="281317" cy="325071"/>
        </a:xfrm>
        <a:prstGeom prst="rightArrow">
          <a:avLst>
            <a:gd name="adj1" fmla="val 60000"/>
            <a:gd name="adj2" fmla="val 50000"/>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0" tIns="0" rIns="0" bIns="0" numCol="1" spcCol="1270" anchor="ctr" anchorCtr="0">
          <a:noAutofit/>
        </a:bodyPr>
        <a:lstStyle/>
        <a:p>
          <a:pPr marL="0" lvl="0" indent="0" algn="ctr" defTabSz="488950">
            <a:lnSpc>
              <a:spcPct val="90000"/>
            </a:lnSpc>
            <a:spcBef>
              <a:spcPct val="0"/>
            </a:spcBef>
            <a:spcAft>
              <a:spcPct val="35000"/>
            </a:spcAft>
            <a:buNone/>
          </a:pPr>
          <a:endParaRPr lang="en-US" sz="1100" kern="1200"/>
        </a:p>
      </dsp:txBody>
      <dsp:txXfrm>
        <a:off x="3450145" y="2921575"/>
        <a:ext cx="196922" cy="195043"/>
      </dsp:txXfrm>
    </dsp:sp>
    <dsp:sp modelId="{F457BF4D-19D5-4B32-AFC1-151D2A8C327F}">
      <dsp:nvSpPr>
        <dsp:cNvPr id="0" name=""/>
        <dsp:cNvSpPr/>
      </dsp:nvSpPr>
      <dsp:spPr>
        <a:xfrm>
          <a:off x="3864157" y="2622449"/>
          <a:ext cx="1310772" cy="786463"/>
        </a:xfrm>
        <a:prstGeom prst="roundRect">
          <a:avLst>
            <a:gd name="adj" fmla="val 10000"/>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53340" tIns="53340" rIns="53340" bIns="53340" numCol="1" spcCol="1270" anchor="ctr" anchorCtr="0">
          <a:noAutofit/>
        </a:bodyPr>
        <a:lstStyle/>
        <a:p>
          <a:pPr marL="0" lvl="0" indent="0" algn="ctr" defTabSz="622300">
            <a:lnSpc>
              <a:spcPct val="90000"/>
            </a:lnSpc>
            <a:spcBef>
              <a:spcPct val="0"/>
            </a:spcBef>
            <a:spcAft>
              <a:spcPct val="35000"/>
            </a:spcAft>
            <a:buNone/>
          </a:pPr>
          <a:r>
            <a:rPr lang="en-US" sz="1400" kern="1200">
              <a:latin typeface="+mj-lt"/>
            </a:rPr>
            <a:t>Trianing  the dataset </a:t>
          </a:r>
        </a:p>
      </dsp:txBody>
      <dsp:txXfrm>
        <a:off x="3887192" y="2645484"/>
        <a:ext cx="1264702" cy="740393"/>
      </dsp:txXfrm>
    </dsp:sp>
    <dsp:sp modelId="{8948F1B2-43ED-4DDD-9075-6C2EAA363DD3}">
      <dsp:nvSpPr>
        <dsp:cNvPr id="0" name=""/>
        <dsp:cNvSpPr/>
      </dsp:nvSpPr>
      <dsp:spPr>
        <a:xfrm rot="5400000">
          <a:off x="4380602" y="3500667"/>
          <a:ext cx="277883" cy="325071"/>
        </a:xfrm>
        <a:prstGeom prst="rightArrow">
          <a:avLst>
            <a:gd name="adj1" fmla="val 60000"/>
            <a:gd name="adj2" fmla="val 50000"/>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0" tIns="0" rIns="0" bIns="0" numCol="1" spcCol="1270" anchor="ctr" anchorCtr="0">
          <a:noAutofit/>
        </a:bodyPr>
        <a:lstStyle/>
        <a:p>
          <a:pPr marL="0" lvl="0" indent="0" algn="ctr" defTabSz="488950">
            <a:lnSpc>
              <a:spcPct val="90000"/>
            </a:lnSpc>
            <a:spcBef>
              <a:spcPct val="0"/>
            </a:spcBef>
            <a:spcAft>
              <a:spcPct val="35000"/>
            </a:spcAft>
            <a:buNone/>
          </a:pPr>
          <a:endParaRPr lang="en-US" sz="1100" kern="1200"/>
        </a:p>
      </dsp:txBody>
      <dsp:txXfrm rot="-5400000">
        <a:off x="4422023" y="3524261"/>
        <a:ext cx="195043" cy="194518"/>
      </dsp:txXfrm>
    </dsp:sp>
    <dsp:sp modelId="{BD97419E-8B89-40DC-9041-267A346824C4}">
      <dsp:nvSpPr>
        <dsp:cNvPr id="0" name=""/>
        <dsp:cNvSpPr/>
      </dsp:nvSpPr>
      <dsp:spPr>
        <a:xfrm>
          <a:off x="3864157" y="3933222"/>
          <a:ext cx="1310772" cy="786463"/>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ctr" defTabSz="622300">
            <a:lnSpc>
              <a:spcPct val="90000"/>
            </a:lnSpc>
            <a:spcBef>
              <a:spcPct val="0"/>
            </a:spcBef>
            <a:spcAft>
              <a:spcPct val="35000"/>
            </a:spcAft>
            <a:buNone/>
          </a:pPr>
          <a:r>
            <a:rPr lang="en-US" sz="1400" kern="1200">
              <a:latin typeface="+mj-lt"/>
            </a:rPr>
            <a:t>Testing the dataset </a:t>
          </a:r>
          <a:endParaRPr lang="en-US" sz="1400" kern="1200"/>
        </a:p>
      </dsp:txBody>
      <dsp:txXfrm>
        <a:off x="3887192" y="3956257"/>
        <a:ext cx="1264702" cy="740393"/>
      </dsp:txXfrm>
    </dsp:sp>
    <dsp:sp modelId="{5D99D64A-44F2-41B9-B4DA-5CB4A9CF4D95}">
      <dsp:nvSpPr>
        <dsp:cNvPr id="0" name=""/>
        <dsp:cNvSpPr/>
      </dsp:nvSpPr>
      <dsp:spPr>
        <a:xfrm rot="10800000">
          <a:off x="3470926" y="4163918"/>
          <a:ext cx="277883" cy="325071"/>
        </a:xfrm>
        <a:prstGeom prst="rightArrow">
          <a:avLst>
            <a:gd name="adj1" fmla="val 60000"/>
            <a:gd name="adj2" fmla="val 50000"/>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0" tIns="0" rIns="0" bIns="0" numCol="1" spcCol="1270" anchor="ctr" anchorCtr="0">
          <a:noAutofit/>
        </a:bodyPr>
        <a:lstStyle/>
        <a:p>
          <a:pPr marL="0" lvl="0" indent="0" algn="ctr" defTabSz="488950">
            <a:lnSpc>
              <a:spcPct val="90000"/>
            </a:lnSpc>
            <a:spcBef>
              <a:spcPct val="0"/>
            </a:spcBef>
            <a:spcAft>
              <a:spcPct val="35000"/>
            </a:spcAft>
            <a:buNone/>
          </a:pPr>
          <a:endParaRPr lang="en-US" sz="1100" kern="1200"/>
        </a:p>
      </dsp:txBody>
      <dsp:txXfrm rot="10800000">
        <a:off x="3554291" y="4228932"/>
        <a:ext cx="194518" cy="195043"/>
      </dsp:txXfrm>
    </dsp:sp>
    <dsp:sp modelId="{5A09E05D-649D-47AA-AA81-4DD2492DE6F8}">
      <dsp:nvSpPr>
        <dsp:cNvPr id="0" name=""/>
        <dsp:cNvSpPr/>
      </dsp:nvSpPr>
      <dsp:spPr>
        <a:xfrm>
          <a:off x="2029076" y="3933222"/>
          <a:ext cx="1310772" cy="786463"/>
        </a:xfrm>
        <a:prstGeom prst="roundRect">
          <a:avLst>
            <a:gd name="adj" fmla="val 10000"/>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53340" tIns="53340" rIns="53340" bIns="53340" numCol="1" spcCol="1270" anchor="ctr" anchorCtr="0">
          <a:noAutofit/>
        </a:bodyPr>
        <a:lstStyle/>
        <a:p>
          <a:pPr marL="0" lvl="0" indent="0" algn="ctr" defTabSz="622300">
            <a:lnSpc>
              <a:spcPct val="90000"/>
            </a:lnSpc>
            <a:spcBef>
              <a:spcPct val="0"/>
            </a:spcBef>
            <a:spcAft>
              <a:spcPct val="35000"/>
            </a:spcAft>
            <a:buNone/>
          </a:pPr>
          <a:r>
            <a:rPr lang="en-US" sz="1400" kern="1200">
              <a:latin typeface="+mj-lt"/>
            </a:rPr>
            <a:t>Evaluate the model</a:t>
          </a:r>
        </a:p>
      </dsp:txBody>
      <dsp:txXfrm>
        <a:off x="2052111" y="3956257"/>
        <a:ext cx="1264702" cy="740393"/>
      </dsp:txXfrm>
    </dsp:sp>
    <dsp:sp modelId="{04A4D7F9-5845-4011-B0A4-B767445C292C}">
      <dsp:nvSpPr>
        <dsp:cNvPr id="0" name=""/>
        <dsp:cNvSpPr/>
      </dsp:nvSpPr>
      <dsp:spPr>
        <a:xfrm rot="10800000">
          <a:off x="1635844" y="4163918"/>
          <a:ext cx="277883" cy="325071"/>
        </a:xfrm>
        <a:prstGeom prst="rightArrow">
          <a:avLst>
            <a:gd name="adj1" fmla="val 60000"/>
            <a:gd name="adj2" fmla="val 50000"/>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0" tIns="0" rIns="0" bIns="0" numCol="1" spcCol="1270" anchor="ctr" anchorCtr="0">
          <a:noAutofit/>
        </a:bodyPr>
        <a:lstStyle/>
        <a:p>
          <a:pPr marL="0" lvl="0" indent="0" algn="ctr" defTabSz="488950">
            <a:lnSpc>
              <a:spcPct val="90000"/>
            </a:lnSpc>
            <a:spcBef>
              <a:spcPct val="0"/>
            </a:spcBef>
            <a:spcAft>
              <a:spcPct val="35000"/>
            </a:spcAft>
            <a:buNone/>
          </a:pPr>
          <a:endParaRPr lang="en-US" sz="1100" kern="1200"/>
        </a:p>
      </dsp:txBody>
      <dsp:txXfrm rot="10800000">
        <a:off x="1719209" y="4228932"/>
        <a:ext cx="194518" cy="195043"/>
      </dsp:txXfrm>
    </dsp:sp>
    <dsp:sp modelId="{C8D8A964-6F9F-4928-9897-02BB61DEA2DD}">
      <dsp:nvSpPr>
        <dsp:cNvPr id="0" name=""/>
        <dsp:cNvSpPr/>
      </dsp:nvSpPr>
      <dsp:spPr>
        <a:xfrm>
          <a:off x="193994" y="3933222"/>
          <a:ext cx="1310772" cy="786463"/>
        </a:xfrm>
        <a:prstGeom prst="roundRect">
          <a:avLst>
            <a:gd name="adj" fmla="val 10000"/>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53340" tIns="53340" rIns="53340" bIns="53340" numCol="1" spcCol="1270" anchor="ctr" anchorCtr="0">
          <a:noAutofit/>
        </a:bodyPr>
        <a:lstStyle/>
        <a:p>
          <a:pPr marL="0" lvl="0" indent="0" algn="ctr" defTabSz="622300">
            <a:lnSpc>
              <a:spcPct val="90000"/>
            </a:lnSpc>
            <a:spcBef>
              <a:spcPct val="0"/>
            </a:spcBef>
            <a:spcAft>
              <a:spcPct val="35000"/>
            </a:spcAft>
            <a:buNone/>
          </a:pPr>
          <a:r>
            <a:rPr lang="en-GB" sz="1400" kern="1200" dirty="0">
              <a:latin typeface="+mj-lt"/>
            </a:rPr>
            <a:t>Deploy the model </a:t>
          </a:r>
          <a:r>
            <a:rPr lang="en-US" sz="1400" kern="1200">
              <a:latin typeface="+mj-lt"/>
            </a:rPr>
            <a:t> </a:t>
          </a:r>
        </a:p>
      </dsp:txBody>
      <dsp:txXfrm>
        <a:off x="217029" y="3956257"/>
        <a:ext cx="1264702" cy="740393"/>
      </dsp:txXfrm>
    </dsp:sp>
  </dsp:spTree>
</dsp:drawing>
</file>

<file path=word/diagrams/layout1.xml><?xml version="1.0" encoding="utf-8"?>
<dgm:layoutDef xmlns:dgm="http://schemas.openxmlformats.org/drawingml/2006/diagram" xmlns:a="http://schemas.openxmlformats.org/drawingml/2006/main" uniqueId="urn:microsoft.com/office/officeart/2005/8/layout/process5">
  <dgm:title val=""/>
  <dgm:desc val=""/>
  <dgm:catLst>
    <dgm:cat type="process" pri="17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diagram">
    <dgm:varLst>
      <dgm:dir/>
      <dgm:resizeHandles val="exact"/>
    </dgm:varLst>
    <dgm:choose name="Name0">
      <dgm:if name="Name1" axis="self" func="var" arg="dir" op="equ" val="norm">
        <dgm:alg type="snake">
          <dgm:param type="grDir" val="tL"/>
          <dgm:param type="flowDir" val="row"/>
          <dgm:param type="contDir" val="revDir"/>
          <dgm:param type="bkpt" val="endCnv"/>
        </dgm:alg>
      </dgm:if>
      <dgm:else name="Name2">
        <dgm:alg type="snake">
          <dgm:param type="grDir" val="tR"/>
          <dgm:param type="flowDir" val="row"/>
          <dgm:param type="contDir" val="rev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4"/>
      <dgm:constr type="sp" refType="w" refFor="ch" refForName="sibTrans"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GBh20</b:Tag>
    <b:SourceType>JournalArticle</b:SourceType>
    <b:Guid>{0504CD39-E45B-4DED-A742-2BD22989BF8F}</b:Guid>
    <b:Title>TRAFFIC SIGN DETECTION USING </b:Title>
    <b:Year>2020</b:Year>
    <b:Author>
      <b:Author>
        <b:NameList>
          <b:Person>
            <b:Last>G. Bharath Kumar</b:Last>
            <b:First>2N.</b:First>
            <b:Middle>Anupama Rani,CH. Sanath Kumar ,G. Dinesh</b:Middle>
          </b:Person>
        </b:NameList>
      </b:Author>
    </b:Author>
    <b:JournalName>IJCRT</b:JournalName>
    <b:Pages>2635-2641</b:Pages>
    <b:RefOrder>2</b:RefOrder>
  </b:Source>
  <b:Source>
    <b:Tag>mm23</b:Tag>
    <b:SourceType>InternetSite</b:SourceType>
    <b:Guid>{0FDD3022-1486-4E28-A2F2-0EDF124B8925}</b:Guid>
    <b:Author>
      <b:Author>
        <b:NameList>
          <b:Person>
            <b:Last>mm</b:Last>
          </b:Person>
        </b:NameList>
      </b:Author>
    </b:Author>
    <b:Title>my page</b:Title>
    <b:InternetSiteTitle>newt</b:InternetSiteTitle>
    <b:Year>2023</b:Year>
    <b:URL>www.mypage.com</b:URL>
    <b:RefOrder>1</b:RefOrder>
  </b:Source>
</b:Sources>
</file>

<file path=customXml/itemProps1.xml><?xml version="1.0" encoding="utf-8"?>
<ds:datastoreItem xmlns:ds="http://schemas.openxmlformats.org/officeDocument/2006/customXml" ds:itemID="{65577834-0011-489C-AC86-D982B952E478}">
  <ds:schemaRefs>
    <ds:schemaRef ds:uri="http://schemas.openxmlformats.org/officeDocument/2006/bibliography"/>
    <ds:schemaRef ds:uri="http://www.w3.org/2000/xmlns/"/>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39</Pages>
  <Words>7407</Words>
  <Characters>42223</Characters>
  <Application>Microsoft Office Word</Application>
  <DocSecurity>0</DocSecurity>
  <Lines>351</Lines>
  <Paragraphs>99</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49531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Nurul Akhmal Binti Mohd Zulkefli</dc:creator>
  <cp:lastModifiedBy>Shmookh Ghawas</cp:lastModifiedBy>
  <cp:revision>2</cp:revision>
  <dcterms:created xsi:type="dcterms:W3CDTF">2024-01-03T19:38:00Z</dcterms:created>
  <dcterms:modified xsi:type="dcterms:W3CDTF">2024-01-03T19:38:00Z</dcterms:modified>
</cp:coreProperties>
</file>